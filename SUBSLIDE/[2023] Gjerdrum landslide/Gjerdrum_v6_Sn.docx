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8BF81" w14:textId="4B492F53" w:rsidR="00E90F70" w:rsidRDefault="00BF215B" w:rsidP="00BF215B">
      <w:pPr>
        <w:spacing w:after="0" w:line="480" w:lineRule="auto"/>
        <w:ind w:firstLine="431"/>
        <w:jc w:val="center"/>
        <w:rPr>
          <w:b/>
          <w:sz w:val="40"/>
          <w:szCs w:val="40"/>
        </w:rPr>
      </w:pPr>
      <w:r w:rsidRPr="009440C5">
        <w:rPr>
          <w:b/>
          <w:sz w:val="40"/>
          <w:szCs w:val="40"/>
        </w:rPr>
        <w:t>3D large deformation modeling of the</w:t>
      </w:r>
      <w:r w:rsidR="00494290" w:rsidRPr="009440C5">
        <w:rPr>
          <w:b/>
          <w:sz w:val="40"/>
          <w:szCs w:val="40"/>
        </w:rPr>
        <w:t xml:space="preserve"> </w:t>
      </w:r>
      <w:r w:rsidR="00D17BCC" w:rsidRPr="009440C5">
        <w:rPr>
          <w:b/>
          <w:sz w:val="40"/>
          <w:szCs w:val="40"/>
        </w:rPr>
        <w:t>2020</w:t>
      </w:r>
      <w:r w:rsidR="00C656A1">
        <w:rPr>
          <w:b/>
          <w:sz w:val="40"/>
          <w:szCs w:val="40"/>
        </w:rPr>
        <w:t xml:space="preserve"> </w:t>
      </w:r>
      <w:r w:rsidR="00D17BCC" w:rsidRPr="009440C5">
        <w:rPr>
          <w:b/>
          <w:sz w:val="40"/>
          <w:szCs w:val="40"/>
        </w:rPr>
        <w:t>Gjerdrum</w:t>
      </w:r>
      <w:r w:rsidRPr="009440C5">
        <w:rPr>
          <w:b/>
          <w:sz w:val="40"/>
          <w:szCs w:val="40"/>
        </w:rPr>
        <w:t xml:space="preserve"> </w:t>
      </w:r>
      <w:r w:rsidR="00D17BCC" w:rsidRPr="009440C5">
        <w:rPr>
          <w:b/>
          <w:sz w:val="40"/>
          <w:szCs w:val="40"/>
        </w:rPr>
        <w:t xml:space="preserve">quick </w:t>
      </w:r>
      <w:r w:rsidRPr="009440C5">
        <w:rPr>
          <w:b/>
          <w:sz w:val="40"/>
          <w:szCs w:val="40"/>
        </w:rPr>
        <w:t xml:space="preserve">clay </w:t>
      </w:r>
      <w:commentRangeStart w:id="0"/>
      <w:r w:rsidRPr="009440C5">
        <w:rPr>
          <w:b/>
          <w:sz w:val="40"/>
          <w:szCs w:val="40"/>
        </w:rPr>
        <w:t>landslide</w:t>
      </w:r>
      <w:commentRangeEnd w:id="0"/>
      <w:r w:rsidR="00B85066">
        <w:rPr>
          <w:rStyle w:val="CommentReference"/>
        </w:rPr>
        <w:commentReference w:id="0"/>
      </w:r>
    </w:p>
    <w:p w14:paraId="0E0E2CD7" w14:textId="46BD3469" w:rsidR="009432F4" w:rsidRPr="004A2A62" w:rsidRDefault="009432F4" w:rsidP="003A1489">
      <w:pPr>
        <w:suppressAutoHyphens/>
        <w:overflowPunct w:val="0"/>
        <w:autoSpaceDE w:val="0"/>
        <w:autoSpaceDN w:val="0"/>
        <w:adjustRightInd w:val="0"/>
        <w:spacing w:after="0" w:line="480" w:lineRule="auto"/>
        <w:textAlignment w:val="baseline"/>
        <w:rPr>
          <w:vertAlign w:val="superscript"/>
        </w:rPr>
      </w:pPr>
      <w:r w:rsidRPr="004A2A62">
        <w:t>Quoc-Anh Tran</w:t>
      </w:r>
      <w:r w:rsidR="006A609D" w:rsidRPr="004A2A62">
        <w:rPr>
          <w:vertAlign w:val="superscript"/>
        </w:rPr>
        <w:t>1</w:t>
      </w:r>
      <w:r w:rsidRPr="004A2A62">
        <w:t xml:space="preserve">, </w:t>
      </w:r>
      <w:r w:rsidR="003A1489" w:rsidRPr="004A2A62">
        <w:t>Agnete Rogstad</w:t>
      </w:r>
      <w:r w:rsidR="006A609D" w:rsidRPr="004A2A62">
        <w:rPr>
          <w:vertAlign w:val="superscript"/>
        </w:rPr>
        <w:t>1</w:t>
      </w:r>
      <w:r w:rsidR="003A1489" w:rsidRPr="004A2A62">
        <w:t>, Ivan Depina</w:t>
      </w:r>
      <w:r w:rsidR="006A609D" w:rsidRPr="004A2A62">
        <w:rPr>
          <w:vertAlign w:val="superscript"/>
        </w:rPr>
        <w:t>1</w:t>
      </w:r>
      <w:r w:rsidR="003A1489" w:rsidRPr="004A2A62">
        <w:t xml:space="preserve">, </w:t>
      </w:r>
      <w:r w:rsidR="00864548" w:rsidRPr="004A2A62">
        <w:t>Fabricio Fernández</w:t>
      </w:r>
      <w:r w:rsidR="006A609D" w:rsidRPr="004A2A62">
        <w:rPr>
          <w:rFonts w:ascii="d" w:hAnsi="d"/>
          <w:vertAlign w:val="superscript"/>
        </w:rPr>
        <w:t>2</w:t>
      </w:r>
      <w:r w:rsidR="003A1489" w:rsidRPr="004A2A62">
        <w:t xml:space="preserve">, </w:t>
      </w:r>
      <w:r w:rsidR="00C404BE" w:rsidRPr="004A2A62">
        <w:t>Gebray Habtu Alene</w:t>
      </w:r>
      <w:r w:rsidR="009452D2" w:rsidRPr="004A2A62">
        <w:rPr>
          <w:vertAlign w:val="superscript"/>
        </w:rPr>
        <w:t>1</w:t>
      </w:r>
      <w:r w:rsidR="009452D2" w:rsidRPr="004A2A62">
        <w:t xml:space="preserve">, </w:t>
      </w:r>
      <w:r w:rsidR="00347E6F" w:rsidRPr="004A2A62">
        <w:t>Gustav</w:t>
      </w:r>
      <w:r w:rsidR="003A1489" w:rsidRPr="004A2A62">
        <w:t xml:space="preserve"> Grimstad</w:t>
      </w:r>
      <w:r w:rsidR="006A609D" w:rsidRPr="004A2A62">
        <w:rPr>
          <w:vertAlign w:val="superscript"/>
        </w:rPr>
        <w:t>1</w:t>
      </w:r>
      <w:r w:rsidR="003A1489" w:rsidRPr="004A2A62">
        <w:t>, Steinar Nordal</w:t>
      </w:r>
      <w:r w:rsidR="006A609D" w:rsidRPr="004A2A62">
        <w:rPr>
          <w:vertAlign w:val="superscript"/>
        </w:rPr>
        <w:t>1</w:t>
      </w:r>
    </w:p>
    <w:p w14:paraId="6B119FDE" w14:textId="0043AB52" w:rsidR="00071317" w:rsidRPr="00071317" w:rsidRDefault="00071317" w:rsidP="003A1489">
      <w:pPr>
        <w:suppressAutoHyphens/>
        <w:overflowPunct w:val="0"/>
        <w:autoSpaceDE w:val="0"/>
        <w:autoSpaceDN w:val="0"/>
        <w:adjustRightInd w:val="0"/>
        <w:spacing w:after="0" w:line="480" w:lineRule="auto"/>
        <w:textAlignment w:val="baseline"/>
        <w:rPr>
          <w:rFonts w:ascii="1" w:hAnsi="1"/>
        </w:rPr>
      </w:pPr>
      <w:r w:rsidRPr="00071317">
        <w:rPr>
          <w:rFonts w:ascii="1" w:hAnsi="1"/>
          <w:vertAlign w:val="superscript"/>
        </w:rPr>
        <w:t>1</w:t>
      </w:r>
      <w:r w:rsidRPr="00071317">
        <w:rPr>
          <w:rFonts w:ascii="1" w:hAnsi="1"/>
        </w:rPr>
        <w:t xml:space="preserve"> Department of Civil and E</w:t>
      </w:r>
      <w:r>
        <w:rPr>
          <w:rFonts w:ascii="1" w:hAnsi="1"/>
        </w:rPr>
        <w:t>nvironmental Engineering, Norwegian University of Science and Technology, Norway.</w:t>
      </w:r>
    </w:p>
    <w:p w14:paraId="4AEB7C85" w14:textId="3F101F90" w:rsidR="00F6628F" w:rsidRPr="00071317" w:rsidRDefault="00071317" w:rsidP="00F6628F">
      <w:pPr>
        <w:suppressAutoHyphens/>
        <w:overflowPunct w:val="0"/>
        <w:autoSpaceDE w:val="0"/>
        <w:autoSpaceDN w:val="0"/>
        <w:adjustRightInd w:val="0"/>
        <w:spacing w:after="0" w:line="480" w:lineRule="auto"/>
        <w:textAlignment w:val="baseline"/>
      </w:pPr>
      <w:r>
        <w:rPr>
          <w:vertAlign w:val="superscript"/>
        </w:rPr>
        <w:t xml:space="preserve">2 </w:t>
      </w:r>
      <w:r w:rsidR="00F6628F" w:rsidRPr="00F6628F">
        <w:t>Department of Civil and Environmental Engineering,</w:t>
      </w:r>
      <w:r w:rsidR="00F6628F">
        <w:t xml:space="preserve"> </w:t>
      </w:r>
      <w:r w:rsidR="00F6628F" w:rsidRPr="00F6628F">
        <w:t xml:space="preserve">Pontifical Catholic University of Rio de Janeiro, </w:t>
      </w:r>
      <w:r w:rsidR="00F6628F" w:rsidRPr="00071317">
        <w:t>Brazil</w:t>
      </w:r>
      <w:r>
        <w:t>.</w:t>
      </w:r>
    </w:p>
    <w:p w14:paraId="5DBADEE7" w14:textId="47397585" w:rsidR="00BF215B" w:rsidRPr="00F20775" w:rsidRDefault="00BF215B" w:rsidP="007A4745">
      <w:pPr>
        <w:suppressAutoHyphens/>
        <w:overflowPunct w:val="0"/>
        <w:autoSpaceDE w:val="0"/>
        <w:autoSpaceDN w:val="0"/>
        <w:adjustRightInd w:val="0"/>
        <w:spacing w:after="0" w:line="480" w:lineRule="auto"/>
        <w:textAlignment w:val="baseline"/>
        <w:rPr>
          <w:rFonts w:eastAsia="Times New Roman" w:cs="Times New Roman"/>
          <w:noProof/>
          <w:sz w:val="28"/>
          <w:szCs w:val="28"/>
        </w:rPr>
      </w:pPr>
      <w:bookmarkStart w:id="1" w:name="OLE_LINK35"/>
      <w:bookmarkStart w:id="2" w:name="OLE_LINK36"/>
      <w:bookmarkStart w:id="3" w:name="OLE_LINK37"/>
      <w:r w:rsidRPr="00F20775">
        <w:rPr>
          <w:rFonts w:eastAsia="Times New Roman" w:cs="Times New Roman"/>
          <w:noProof/>
          <w:sz w:val="28"/>
          <w:szCs w:val="28"/>
        </w:rPr>
        <w:t>ABSTRACT</w:t>
      </w:r>
    </w:p>
    <w:p w14:paraId="775167E1" w14:textId="435BDB8E" w:rsidR="00560840" w:rsidRPr="009440C5" w:rsidRDefault="00560840" w:rsidP="0026104F">
      <w:pPr>
        <w:suppressAutoHyphens/>
        <w:overflowPunct w:val="0"/>
        <w:autoSpaceDE w:val="0"/>
        <w:autoSpaceDN w:val="0"/>
        <w:adjustRightInd w:val="0"/>
        <w:spacing w:after="0" w:line="480" w:lineRule="auto"/>
        <w:textAlignment w:val="baseline"/>
      </w:pPr>
      <w:r w:rsidRPr="009440C5">
        <w:t xml:space="preserve">A quick clay slide in Gjerdrum, Norway, occurred at 4 a.m. on 30th December 2020 killing 10 people and destroying houses, roads, and other infrastructures. Approximately 1.35 million cubic meters of clay were released, a large volume liquefied, and debris was transported almost two </w:t>
      </w:r>
      <w:r w:rsidR="00DA4F09" w:rsidRPr="009440C5">
        <w:t>kilometers</w:t>
      </w:r>
      <w:r w:rsidRPr="009440C5">
        <w:t xml:space="preserve"> downstream.  An investigation following the slide determined that the slide was initialized in a 30-meter-high slope after 2-to-2,5-meter vertical erosion in a small creek running along the toe of the slope. After the initiation, the slide developed retrogressively in the order of 500 meters backward and sideways over a period of about 2 minutes. A conventional geotechnical slope stability analysis explains the initial slide. However, more advanced numerical tools are needed to simulate the retrogressive mechanism and the debris flow. The aim of the paper is to demonstrate a 3D Material Point Method model to capture some of the mechanisms involved from initiation until the debris comes to rest, and how this method can be used to reproduce and study the processes involved in large deformation landslides.</w:t>
      </w:r>
    </w:p>
    <w:p w14:paraId="4348DAAA" w14:textId="56EB587E" w:rsidR="0026104F" w:rsidRPr="009440C5" w:rsidRDefault="00D4519F" w:rsidP="0026104F">
      <w:pPr>
        <w:suppressAutoHyphens/>
        <w:overflowPunct w:val="0"/>
        <w:autoSpaceDE w:val="0"/>
        <w:autoSpaceDN w:val="0"/>
        <w:adjustRightInd w:val="0"/>
        <w:spacing w:after="0" w:line="480" w:lineRule="auto"/>
        <w:textAlignment w:val="baseline"/>
      </w:pPr>
      <w:r w:rsidRPr="009440C5">
        <w:rPr>
          <w:rFonts w:eastAsia="Times New Roman" w:cs="Times New Roman"/>
          <w:noProof/>
          <w:sz w:val="28"/>
          <w:szCs w:val="28"/>
        </w:rPr>
        <w:lastRenderedPageBreak/>
        <w:t xml:space="preserve">KEYWORKS: </w:t>
      </w:r>
      <w:r w:rsidR="007846C1" w:rsidRPr="009440C5">
        <w:t xml:space="preserve">quick clay, </w:t>
      </w:r>
      <w:r w:rsidR="002C3EDB" w:rsidRPr="009440C5">
        <w:t xml:space="preserve">sensitive clay </w:t>
      </w:r>
      <w:r w:rsidR="007846C1" w:rsidRPr="009440C5">
        <w:t>landslides, Material Point Method</w:t>
      </w:r>
      <w:r w:rsidR="00D037CB" w:rsidRPr="009440C5">
        <w:t>, large deformation modeling</w:t>
      </w:r>
    </w:p>
    <w:p w14:paraId="2C4258F7" w14:textId="60D2CD89" w:rsidR="00D4519F" w:rsidRPr="009440C5" w:rsidRDefault="00D4519F" w:rsidP="00BE4EA7">
      <w:pPr>
        <w:pStyle w:val="Heading1"/>
      </w:pPr>
      <w:r w:rsidRPr="009440C5">
        <w:t>Introduction</w:t>
      </w:r>
    </w:p>
    <w:p w14:paraId="6978D892" w14:textId="00DB82C3" w:rsidR="00AD4983" w:rsidRDefault="00053A01" w:rsidP="00AD4983">
      <w:pPr>
        <w:suppressAutoHyphens/>
        <w:overflowPunct w:val="0"/>
        <w:autoSpaceDE w:val="0"/>
        <w:autoSpaceDN w:val="0"/>
        <w:adjustRightInd w:val="0"/>
        <w:spacing w:after="0" w:line="480" w:lineRule="auto"/>
        <w:textAlignment w:val="baseline"/>
      </w:pPr>
      <w:r w:rsidRPr="009440C5">
        <w:t xml:space="preserve">Scandinavia and Canada are at risk of large-scale, sensitive clay landslides. </w:t>
      </w:r>
      <w:r w:rsidR="0062415C" w:rsidRPr="009440C5">
        <w:t xml:space="preserve">For example, </w:t>
      </w:r>
      <w:r w:rsidRPr="009440C5">
        <w:t>Norway has experienced large, quick clay landslides larger than 50.000m</w:t>
      </w:r>
      <w:r w:rsidRPr="009440C5">
        <w:rPr>
          <w:vertAlign w:val="superscript"/>
        </w:rPr>
        <w:t>3</w:t>
      </w:r>
      <w:r w:rsidRPr="009440C5">
        <w:t xml:space="preserve"> approximately once per year since 1970 </w:t>
      </w:r>
      <w:r w:rsidR="00BE4EA7" w:rsidRPr="009440C5">
        <w:fldChar w:fldCharType="begin"/>
      </w:r>
      <w:r w:rsidR="00BE4EA7" w:rsidRPr="009440C5">
        <w:instrText xml:space="preserve"> ADDIN EN.CITE &lt;EndNote&gt;&lt;Cite&gt;&lt;Author&gt;J.S. L’Heureux&lt;/Author&gt;&lt;Year&gt;2018&lt;/Year&gt;&lt;RecNum&gt;46&lt;/RecNum&gt;&lt;DisplayText&gt;(J.S. L’Heureux, 2018)&lt;/DisplayText&gt;&lt;record&gt;&lt;rec-number&gt;46&lt;/rec-number&gt;&lt;foreign-keys&gt;&lt;key app="EN" db-id="awvzartfmf59zresv9o5rxsaffd9s0d559t0" timestamp="1641718032"&gt;46&lt;/key&gt;&lt;/foreign-keys&gt;&lt;ref-type name="Conference Proceedings"&gt;10&lt;/ref-type&gt;&lt;contributors&gt;&lt;authors&gt;&lt;author&gt;J.S. L’Heureux, O.A. Høydal, A.P. Paniagua-Lopez, S. Lacasse&lt;/author&gt;&lt;/authors&gt;&lt;/contributors&gt;&lt;titles&gt;&lt;title&gt;Impact of climate change and human activity on quick clay landslide occurrence in Norway&lt;/title&gt;&lt;secondary-title&gt;Second JTC1 Workshops on Triggering and Propagation of Rapid Flow-like Landslides&lt;/secondary-title&gt;&lt;/titles&gt;&lt;dates&gt;&lt;year&gt;2018&lt;/year&gt;&lt;/dates&gt;&lt;pub-location&gt;Hong Kong&lt;/pub-location&gt;&lt;urls&gt;&lt;/urls&gt;&lt;/record&gt;&lt;/Cite&gt;&lt;/EndNote&gt;</w:instrText>
      </w:r>
      <w:r w:rsidR="00BE4EA7" w:rsidRPr="009440C5">
        <w:fldChar w:fldCharType="separate"/>
      </w:r>
      <w:r w:rsidR="00BE4EA7" w:rsidRPr="009440C5">
        <w:rPr>
          <w:noProof/>
        </w:rPr>
        <w:t>(J.S. L’Heureux, 2018)</w:t>
      </w:r>
      <w:r w:rsidR="00BE4EA7" w:rsidRPr="009440C5">
        <w:fldChar w:fldCharType="end"/>
      </w:r>
      <w:r w:rsidR="00BE4EA7" w:rsidRPr="009440C5">
        <w:t xml:space="preserve">. </w:t>
      </w:r>
      <w:r w:rsidR="00827BEA" w:rsidRPr="00827BEA">
        <w:t>A tragic example occurred in December 2020 when a fatal sensitive clay landslide in Gjerdrum, Norway claimed ten lives and caused extensive damage to homes and infrastructure</w:t>
      </w:r>
      <w:r w:rsidR="00AC1308">
        <w:t xml:space="preserve"> (</w:t>
      </w:r>
      <w:r w:rsidR="00AC1308">
        <w:fldChar w:fldCharType="begin"/>
      </w:r>
      <w:r w:rsidR="00AC1308">
        <w:instrText xml:space="preserve"> REF _Ref107402899 \h </w:instrText>
      </w:r>
      <w:r w:rsidR="00AC1308">
        <w:fldChar w:fldCharType="separate"/>
      </w:r>
      <w:r w:rsidR="00B2282F" w:rsidRPr="007A7254">
        <w:t xml:space="preserve">Figure </w:t>
      </w:r>
      <w:r w:rsidR="00B2282F" w:rsidRPr="007A7254">
        <w:rPr>
          <w:noProof/>
        </w:rPr>
        <w:t>1</w:t>
      </w:r>
      <w:r w:rsidR="00AC1308">
        <w:fldChar w:fldCharType="end"/>
      </w:r>
      <w:r w:rsidR="00AC1308">
        <w:t>)</w:t>
      </w:r>
      <w:r w:rsidRPr="009440C5">
        <w:t xml:space="preserve">. </w:t>
      </w:r>
      <w:r w:rsidR="0082699D" w:rsidRPr="0082699D">
        <w:t>These landslides are predominantly progressive or retrogressive due to significant softening</w:t>
      </w:r>
      <w:r w:rsidR="0082699D">
        <w:t xml:space="preserve"> behaviour of th</w:t>
      </w:r>
      <w:r w:rsidR="00FD7A24">
        <w:t xml:space="preserve">e </w:t>
      </w:r>
      <w:r w:rsidR="00DC24C2">
        <w:t>sensitive</w:t>
      </w:r>
      <w:r w:rsidR="00FD7A24">
        <w:t xml:space="preserve"> clays</w:t>
      </w:r>
      <w:r w:rsidR="0082699D" w:rsidRPr="0082699D">
        <w:t xml:space="preserve"> after reaching peak strength</w:t>
      </w:r>
      <w:r w:rsidRPr="009440C5">
        <w:t xml:space="preserve">. </w:t>
      </w:r>
      <w:r w:rsidR="00AD4983" w:rsidRPr="009440C5">
        <w:t xml:space="preserve">The Gjerdrum landslide was classified as a </w:t>
      </w:r>
      <w:r w:rsidR="00AD4983">
        <w:t>quick</w:t>
      </w:r>
      <w:r w:rsidR="00AD4983" w:rsidRPr="009440C5">
        <w:t xml:space="preserve"> clay </w:t>
      </w:r>
      <w:r w:rsidR="00AD4983">
        <w:t xml:space="preserve">retrogressive </w:t>
      </w:r>
      <w:r w:rsidR="00AD4983" w:rsidRPr="009440C5">
        <w:t xml:space="preserve">flow landslide under </w:t>
      </w:r>
      <w:r w:rsidR="00AD4983">
        <w:t xml:space="preserve">the </w:t>
      </w:r>
      <w:r w:rsidR="00AD4983" w:rsidRPr="009440C5">
        <w:t xml:space="preserve">Varnes' classification of landslides </w:t>
      </w:r>
      <w:r w:rsidR="00AD4983" w:rsidRPr="009440C5">
        <w:fldChar w:fldCharType="begin"/>
      </w:r>
      <w:r w:rsidR="00AD4983"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AD4983" w:rsidRPr="009440C5">
        <w:fldChar w:fldCharType="separate"/>
      </w:r>
      <w:r w:rsidR="00AD4983" w:rsidRPr="009440C5">
        <w:rPr>
          <w:noProof/>
        </w:rPr>
        <w:t>(Hungr et al., 2014)</w:t>
      </w:r>
      <w:r w:rsidR="00AD4983" w:rsidRPr="009440C5">
        <w:fldChar w:fldCharType="end"/>
      </w:r>
      <w:r w:rsidR="00AD4983" w:rsidRPr="009440C5">
        <w:t xml:space="preserve">. This failure mechanism is typical in Norway. A </w:t>
      </w:r>
      <w:r w:rsidR="00AD4983">
        <w:t>retrogressive quick</w:t>
      </w:r>
      <w:r w:rsidR="00AD4983" w:rsidRPr="009440C5">
        <w:t xml:space="preserve"> clay landslide has three </w:t>
      </w:r>
      <w:r w:rsidR="00335F92">
        <w:t>phase</w:t>
      </w:r>
      <w:r w:rsidR="00AD4983" w:rsidRPr="009440C5">
        <w:t xml:space="preserve">s: </w:t>
      </w:r>
      <w:r w:rsidR="00AD4983">
        <w:t>a</w:t>
      </w:r>
      <w:r w:rsidR="00335F92">
        <w:t>n</w:t>
      </w:r>
      <w:r w:rsidR="00AD4983">
        <w:t xml:space="preserve"> initial slide in the</w:t>
      </w:r>
      <w:r w:rsidR="00AD4983" w:rsidRPr="009440C5">
        <w:t xml:space="preserve"> triggering </w:t>
      </w:r>
      <w:r w:rsidR="009F7F0F">
        <w:t>phase</w:t>
      </w:r>
      <w:r w:rsidR="00AD4983" w:rsidRPr="009440C5">
        <w:t xml:space="preserve">, the </w:t>
      </w:r>
      <w:r w:rsidR="00AD4983">
        <w:t>growth</w:t>
      </w:r>
      <w:r w:rsidR="00AD4983" w:rsidRPr="009440C5">
        <w:t xml:space="preserve"> of </w:t>
      </w:r>
      <w:r w:rsidR="00AD4983">
        <w:t>the unstable soil volume</w:t>
      </w:r>
      <w:r w:rsidR="00AD4983" w:rsidRPr="009440C5">
        <w:t xml:space="preserve"> and </w:t>
      </w:r>
      <w:r w:rsidR="00AD4983">
        <w:t>the</w:t>
      </w:r>
      <w:r w:rsidR="00AD4983" w:rsidRPr="009440C5">
        <w:t xml:space="preserve"> post-failure </w:t>
      </w:r>
      <w:r w:rsidR="00AD4983">
        <w:t xml:space="preserve">mass flow </w:t>
      </w:r>
      <w:r w:rsidR="00335F92">
        <w:t>phase</w:t>
      </w:r>
      <w:r w:rsidR="00AD4983" w:rsidRPr="009440C5">
        <w:t xml:space="preserve">. In the </w:t>
      </w:r>
      <w:r w:rsidR="00AD4983">
        <w:t>triggering</w:t>
      </w:r>
      <w:r w:rsidR="00335F92">
        <w:t xml:space="preserve"> phase</w:t>
      </w:r>
      <w:r w:rsidR="00AD4983" w:rsidRPr="009440C5">
        <w:t xml:space="preserve">, natural factors </w:t>
      </w:r>
      <w:r w:rsidR="00AC1308">
        <w:t>such as erosion</w:t>
      </w:r>
      <w:r w:rsidR="00AD4983" w:rsidRPr="009440C5">
        <w:t xml:space="preserve"> or human activity </w:t>
      </w:r>
      <w:r w:rsidR="00AD4983">
        <w:t>initiates a small slide</w:t>
      </w:r>
      <w:r w:rsidR="00AD4983" w:rsidRPr="009440C5">
        <w:t xml:space="preserve">. </w:t>
      </w:r>
      <w:r w:rsidR="00AC1308" w:rsidRPr="00AC1308">
        <w:t>Following this initiation, the involved soil mass liquefies and flows out of the slide pit, leaving behind a steep and often unstable back scarp</w:t>
      </w:r>
      <w:r w:rsidR="00AD4983">
        <w:t xml:space="preserve">. </w:t>
      </w:r>
      <w:r w:rsidR="00AC1308" w:rsidRPr="00AC1308">
        <w:t xml:space="preserve">In the case of the Gjerdrum landslide, erosion is believed to have been the triggering event and the primary cause of the disaster </w:t>
      </w:r>
      <w:r w:rsidR="00AD4983" w:rsidRPr="009440C5">
        <w:fldChar w:fldCharType="begin"/>
      </w:r>
      <w:r w:rsidR="00AD4983"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00AD4983" w:rsidRPr="009440C5">
        <w:fldChar w:fldCharType="separate"/>
      </w:r>
      <w:r w:rsidR="00AD4983" w:rsidRPr="009440C5">
        <w:rPr>
          <w:noProof/>
        </w:rPr>
        <w:t>(Ryan et al., 2021)</w:t>
      </w:r>
      <w:r w:rsidR="00AD4983" w:rsidRPr="009440C5">
        <w:fldChar w:fldCharType="end"/>
      </w:r>
      <w:r w:rsidR="00AD4983" w:rsidRPr="009440C5">
        <w:t xml:space="preserve">.  </w:t>
      </w:r>
      <w:r w:rsidR="00AD4983">
        <w:t>Detailed studies of Lidar data revealed that the creek at the bottom of the slope had eroded 2-2.5 m vertically from 2007 to 2020</w:t>
      </w:r>
      <w:r w:rsidR="00AD4983" w:rsidRPr="009440C5">
        <w:t xml:space="preserve"> (</w:t>
      </w:r>
      <w:r w:rsidR="00AC1308">
        <w:fldChar w:fldCharType="begin"/>
      </w:r>
      <w:r w:rsidR="00AC1308">
        <w:instrText xml:space="preserve"> REF _Ref147482953 \h </w:instrText>
      </w:r>
      <w:r w:rsidR="00AC1308">
        <w:fldChar w:fldCharType="separate"/>
      </w:r>
      <w:r w:rsidR="00B2282F" w:rsidRPr="009440C5">
        <w:t xml:space="preserve">Figure </w:t>
      </w:r>
      <w:r w:rsidR="00B2282F">
        <w:rPr>
          <w:noProof/>
        </w:rPr>
        <w:t>2</w:t>
      </w:r>
      <w:r w:rsidR="00AC1308">
        <w:fldChar w:fldCharType="end"/>
      </w:r>
      <w:r w:rsidR="00AD4983" w:rsidRPr="009440C5">
        <w:t xml:space="preserve">). The Gjerdrum landslide </w:t>
      </w:r>
      <w:r w:rsidR="00AD4983">
        <w:t>is</w:t>
      </w:r>
      <w:r w:rsidR="00AD4983" w:rsidRPr="009440C5">
        <w:t xml:space="preserve"> reported to </w:t>
      </w:r>
      <w:r w:rsidR="00E21955">
        <w:t>have occur</w:t>
      </w:r>
      <w:r w:rsidR="00416EBA">
        <w:t>r</w:t>
      </w:r>
      <w:r w:rsidR="00E21955">
        <w:t>ed</w:t>
      </w:r>
      <w:r w:rsidR="00AD4983" w:rsidRPr="009440C5">
        <w:t xml:space="preserve"> retrogressively in nine stages</w:t>
      </w:r>
      <w:r w:rsidR="0095769D">
        <w:t xml:space="preserve"> (</w:t>
      </w:r>
      <w:r w:rsidR="0095769D">
        <w:fldChar w:fldCharType="begin"/>
      </w:r>
      <w:r w:rsidR="0095769D">
        <w:instrText xml:space="preserve"> REF _Ref107409727 \h </w:instrText>
      </w:r>
      <w:r w:rsidR="0095769D">
        <w:fldChar w:fldCharType="separate"/>
      </w:r>
      <w:r w:rsidR="00B2282F" w:rsidRPr="009440C5">
        <w:t xml:space="preserve">Figure </w:t>
      </w:r>
      <w:r w:rsidR="00B2282F">
        <w:rPr>
          <w:noProof/>
        </w:rPr>
        <w:t>3</w:t>
      </w:r>
      <w:r w:rsidR="0095769D">
        <w:fldChar w:fldCharType="end"/>
      </w:r>
      <w:r w:rsidR="0095769D">
        <w:t>)</w:t>
      </w:r>
      <w:r w:rsidR="00AD4983" w:rsidRPr="009440C5">
        <w:t xml:space="preserve">. </w:t>
      </w:r>
      <w:r w:rsidR="00416EBA" w:rsidRPr="00416EBA">
        <w:t>This conclusion was drawn from various sources, including photos, videos, geotechnical and hydrogeological investigations, and witness testimony.</w:t>
      </w:r>
    </w:p>
    <w:p w14:paraId="3509FEA0" w14:textId="4D6EAC5A" w:rsidR="00BB022F" w:rsidRDefault="00BB022F" w:rsidP="00923464">
      <w:pPr>
        <w:suppressAutoHyphens/>
        <w:overflowPunct w:val="0"/>
        <w:autoSpaceDE w:val="0"/>
        <w:autoSpaceDN w:val="0"/>
        <w:adjustRightInd w:val="0"/>
        <w:spacing w:after="0" w:line="480" w:lineRule="auto"/>
        <w:textAlignment w:val="baseline"/>
      </w:pPr>
    </w:p>
    <w:p w14:paraId="57AD770E" w14:textId="77777777" w:rsidR="005F6641" w:rsidRPr="009440C5" w:rsidRDefault="005F6641" w:rsidP="005F6641">
      <w:pPr>
        <w:spacing w:after="0" w:line="240" w:lineRule="auto"/>
        <w:jc w:val="center"/>
      </w:pPr>
      <w:r w:rsidRPr="009440C5">
        <w:rPr>
          <w:rFonts w:eastAsia="Times New Roman" w:cs="Times New Roman"/>
          <w:noProof/>
          <w:sz w:val="28"/>
          <w:szCs w:val="28"/>
        </w:rPr>
        <w:lastRenderedPageBreak/>
        <w:drawing>
          <wp:inline distT="0" distB="0" distL="0" distR="0" wp14:anchorId="59162914" wp14:editId="4FED605C">
            <wp:extent cx="4864120" cy="2736000"/>
            <wp:effectExtent l="0" t="0" r="0" b="7620"/>
            <wp:docPr id="4" name="Bilde 4" descr="Et bilde som inneholder utendørs, natur, kyst&#10;&#10;Automatisk generert beskrivelse">
              <a:extLst xmlns:a="http://schemas.openxmlformats.org/drawingml/2006/main">
                <a:ext uri="{FF2B5EF4-FFF2-40B4-BE49-F238E27FC236}">
                  <a16:creationId xmlns:a16="http://schemas.microsoft.com/office/drawing/2014/main" id="{8E833F08-86E3-4DC1-8BDE-6AD4B8C73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descr="Et bilde som inneholder utendørs, natur, kyst&#10;&#10;Automatisk generert beskrivelse">
                      <a:extLst>
                        <a:ext uri="{FF2B5EF4-FFF2-40B4-BE49-F238E27FC236}">
                          <a16:creationId xmlns:a16="http://schemas.microsoft.com/office/drawing/2014/main" id="{8E833F08-86E3-4DC1-8BDE-6AD4B8C73A62}"/>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12682" t="9091" r="8935" b="1"/>
                    <a:stretch/>
                  </pic:blipFill>
                  <pic:spPr>
                    <a:xfrm>
                      <a:off x="0" y="0"/>
                      <a:ext cx="4864120" cy="2736000"/>
                    </a:xfrm>
                    <a:prstGeom prst="rect">
                      <a:avLst/>
                    </a:prstGeom>
                  </pic:spPr>
                </pic:pic>
              </a:graphicData>
            </a:graphic>
          </wp:inline>
        </w:drawing>
      </w:r>
    </w:p>
    <w:p w14:paraId="34BD3139" w14:textId="7B6FE54B" w:rsidR="005F6641" w:rsidRDefault="005F6641" w:rsidP="005F6641">
      <w:pPr>
        <w:pStyle w:val="Caption"/>
        <w:spacing w:after="120"/>
        <w:rPr>
          <w:lang w:val="nb-NO"/>
        </w:rPr>
      </w:pPr>
      <w:bookmarkStart w:id="4" w:name="_Ref107402899"/>
      <w:r w:rsidRPr="004315A6">
        <w:rPr>
          <w:lang w:val="nb-NO"/>
        </w:rPr>
        <w:t xml:space="preserve">Figure </w:t>
      </w:r>
      <w:r w:rsidRPr="009440C5">
        <w:fldChar w:fldCharType="begin"/>
      </w:r>
      <w:r w:rsidRPr="004315A6">
        <w:rPr>
          <w:lang w:val="nb-NO"/>
        </w:rPr>
        <w:instrText xml:space="preserve"> SEQ Figure \* ARABIC </w:instrText>
      </w:r>
      <w:r w:rsidRPr="009440C5">
        <w:fldChar w:fldCharType="separate"/>
      </w:r>
      <w:r w:rsidR="00B2282F">
        <w:rPr>
          <w:noProof/>
          <w:lang w:val="nb-NO"/>
        </w:rPr>
        <w:t>1</w:t>
      </w:r>
      <w:r w:rsidRPr="009440C5">
        <w:rPr>
          <w:noProof/>
        </w:rPr>
        <w:fldChar w:fldCharType="end"/>
      </w:r>
      <w:bookmarkEnd w:id="4"/>
      <w:r w:rsidRPr="004315A6">
        <w:rPr>
          <w:lang w:val="nb-NO"/>
        </w:rPr>
        <w:t xml:space="preserve"> Gjerdrum landslide</w:t>
      </w:r>
      <w:r w:rsidR="00DB2835" w:rsidRPr="004315A6">
        <w:rPr>
          <w:lang w:val="nb-NO"/>
        </w:rPr>
        <w:t xml:space="preserve"> (photo from NVE)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9"/>
        <w:gridCol w:w="1580"/>
        <w:gridCol w:w="3677"/>
      </w:tblGrid>
      <w:tr w:rsidR="006F3260" w:rsidRPr="009440C5" w14:paraId="043EBC9B" w14:textId="77777777" w:rsidTr="00827BEA">
        <w:tc>
          <w:tcPr>
            <w:tcW w:w="3769" w:type="dxa"/>
          </w:tcPr>
          <w:p w14:paraId="16806C40" w14:textId="77777777" w:rsidR="006F3260" w:rsidRPr="009440C5" w:rsidRDefault="006F3260" w:rsidP="004E7427">
            <w:pPr>
              <w:spacing w:before="0"/>
              <w:jc w:val="left"/>
              <w:rPr>
                <w:b/>
                <w:bCs/>
                <w:sz w:val="40"/>
                <w:szCs w:val="40"/>
              </w:rPr>
            </w:pPr>
            <w:r w:rsidRPr="009440C5">
              <w:rPr>
                <w:b/>
                <w:bCs/>
                <w:noProof/>
                <w:sz w:val="40"/>
                <w:szCs w:val="40"/>
              </w:rPr>
              <w:drawing>
                <wp:inline distT="0" distB="0" distL="0" distR="0" wp14:anchorId="113DBCE9" wp14:editId="088501E0">
                  <wp:extent cx="2182218" cy="2642223"/>
                  <wp:effectExtent l="0" t="0" r="8890" b="6350"/>
                  <wp:docPr id="1362129383" name="Picture 1362129383" descr="Map&#10;&#10;Description automatically generated">
                    <a:extLst xmlns:a="http://schemas.openxmlformats.org/drawingml/2006/main">
                      <a:ext uri="{FF2B5EF4-FFF2-40B4-BE49-F238E27FC236}">
                        <a16:creationId xmlns:a16="http://schemas.microsoft.com/office/drawing/2014/main" id="{F5DD1C2B-9C39-41AE-90B7-633605F6B37C}"/>
                      </a:ext>
                    </a:extLst>
                  </wp:docPr>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a:extLst>
                              <a:ext uri="{FF2B5EF4-FFF2-40B4-BE49-F238E27FC236}">
                                <a16:creationId xmlns:a16="http://schemas.microsoft.com/office/drawing/2014/main" id="{F5DD1C2B-9C39-41AE-90B7-633605F6B37C}"/>
                              </a:ext>
                            </a:extLst>
                          </pic:cNvPr>
                          <pic:cNvPicPr/>
                        </pic:nvPicPr>
                        <pic:blipFill>
                          <a:blip r:embed="rId13"/>
                          <a:stretch>
                            <a:fillRect/>
                          </a:stretch>
                        </pic:blipFill>
                        <pic:spPr>
                          <a:xfrm>
                            <a:off x="0" y="0"/>
                            <a:ext cx="2185579" cy="2646292"/>
                          </a:xfrm>
                          <a:prstGeom prst="rect">
                            <a:avLst/>
                          </a:prstGeom>
                        </pic:spPr>
                      </pic:pic>
                    </a:graphicData>
                  </a:graphic>
                </wp:inline>
              </w:drawing>
            </w:r>
          </w:p>
          <w:p w14:paraId="57C57FD5" w14:textId="77777777" w:rsidR="006F3260" w:rsidRPr="009440C5" w:rsidRDefault="006F3260" w:rsidP="004E7427">
            <w:pPr>
              <w:spacing w:before="0"/>
              <w:jc w:val="center"/>
              <w:rPr>
                <w:b/>
                <w:bCs/>
                <w:sz w:val="40"/>
                <w:szCs w:val="40"/>
              </w:rPr>
            </w:pPr>
            <w:r w:rsidRPr="009440C5">
              <w:rPr>
                <w:b/>
                <w:bCs/>
              </w:rPr>
              <w:t xml:space="preserve">(a) Google map </w:t>
            </w:r>
          </w:p>
        </w:tc>
        <w:tc>
          <w:tcPr>
            <w:tcW w:w="1580" w:type="dxa"/>
          </w:tcPr>
          <w:p w14:paraId="4EC5EB24" w14:textId="77777777" w:rsidR="006F3260" w:rsidRPr="009440C5" w:rsidRDefault="006F3260" w:rsidP="004E7427">
            <w:pPr>
              <w:spacing w:before="0"/>
              <w:jc w:val="left"/>
              <w:rPr>
                <w:b/>
                <w:bCs/>
                <w:sz w:val="40"/>
                <w:szCs w:val="40"/>
              </w:rPr>
            </w:pPr>
            <w:r w:rsidRPr="009440C5">
              <w:rPr>
                <w:b/>
                <w:bCs/>
                <w:noProof/>
                <w:sz w:val="40"/>
                <w:szCs w:val="40"/>
              </w:rPr>
              <w:drawing>
                <wp:inline distT="0" distB="0" distL="0" distR="0" wp14:anchorId="71A5AFEF" wp14:editId="7C5B618D">
                  <wp:extent cx="866692" cy="1548265"/>
                  <wp:effectExtent l="0" t="0" r="0" b="0"/>
                  <wp:docPr id="374978909" name="Picture 374978909" descr="A picture containing diagram&#10;&#10;Description automatically generated">
                    <a:extLst xmlns:a="http://schemas.openxmlformats.org/drawingml/2006/main">
                      <a:ext uri="{FF2B5EF4-FFF2-40B4-BE49-F238E27FC236}">
                        <a16:creationId xmlns:a16="http://schemas.microsoft.com/office/drawing/2014/main" id="{59C30E7D-EF15-465B-9D7B-D230417F5D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diagram&#10;&#10;Description automatically generated">
                            <a:extLst>
                              <a:ext uri="{FF2B5EF4-FFF2-40B4-BE49-F238E27FC236}">
                                <a16:creationId xmlns:a16="http://schemas.microsoft.com/office/drawing/2014/main" id="{59C30E7D-EF15-465B-9D7B-D230417F5DDB}"/>
                              </a:ext>
                            </a:extLst>
                          </pic:cNvPr>
                          <pic:cNvPicPr>
                            <a:picLocks noChangeAspect="1"/>
                          </pic:cNvPicPr>
                        </pic:nvPicPr>
                        <pic:blipFill>
                          <a:blip r:embed="rId14"/>
                          <a:stretch>
                            <a:fillRect/>
                          </a:stretch>
                        </pic:blipFill>
                        <pic:spPr>
                          <a:xfrm>
                            <a:off x="0" y="0"/>
                            <a:ext cx="872163" cy="1558039"/>
                          </a:xfrm>
                          <a:prstGeom prst="rect">
                            <a:avLst/>
                          </a:prstGeom>
                        </pic:spPr>
                      </pic:pic>
                    </a:graphicData>
                  </a:graphic>
                </wp:inline>
              </w:drawing>
            </w:r>
          </w:p>
        </w:tc>
        <w:tc>
          <w:tcPr>
            <w:tcW w:w="3677" w:type="dxa"/>
          </w:tcPr>
          <w:p w14:paraId="19DA98F9" w14:textId="77777777" w:rsidR="006F3260" w:rsidRPr="009440C5" w:rsidRDefault="006F3260" w:rsidP="004E7427">
            <w:pPr>
              <w:spacing w:before="0"/>
              <w:jc w:val="left"/>
              <w:rPr>
                <w:b/>
                <w:bCs/>
                <w:sz w:val="40"/>
                <w:szCs w:val="40"/>
              </w:rPr>
            </w:pPr>
            <w:r w:rsidRPr="009440C5">
              <w:rPr>
                <w:b/>
                <w:bCs/>
                <w:noProof/>
                <w:sz w:val="40"/>
                <w:szCs w:val="40"/>
              </w:rPr>
              <mc:AlternateContent>
                <mc:Choice Requires="wps">
                  <w:drawing>
                    <wp:anchor distT="0" distB="0" distL="114300" distR="114300" simplePos="0" relativeHeight="251668480" behindDoc="0" locked="0" layoutInCell="1" allowOverlap="1" wp14:anchorId="58BA56A2" wp14:editId="7F9A5ACA">
                      <wp:simplePos x="0" y="0"/>
                      <wp:positionH relativeFrom="column">
                        <wp:posOffset>-728081</wp:posOffset>
                      </wp:positionH>
                      <wp:positionV relativeFrom="paragraph">
                        <wp:posOffset>1785991</wp:posOffset>
                      </wp:positionV>
                      <wp:extent cx="1851013" cy="1283539"/>
                      <wp:effectExtent l="38100" t="19050" r="16510" b="50165"/>
                      <wp:wrapNone/>
                      <wp:docPr id="1957653233" name="Straight Arrow Connector 1957653233"/>
                      <wp:cNvGraphicFramePr/>
                      <a:graphic xmlns:a="http://schemas.openxmlformats.org/drawingml/2006/main">
                        <a:graphicData uri="http://schemas.microsoft.com/office/word/2010/wordprocessingShape">
                          <wps:wsp>
                            <wps:cNvCnPr/>
                            <wps:spPr>
                              <a:xfrm flipH="1">
                                <a:off x="0" y="0"/>
                                <a:ext cx="1851013" cy="128353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08208D" id="_x0000_t32" coordsize="21600,21600" o:spt="32" o:oned="t" path="m,l21600,21600e" filled="f">
                      <v:path arrowok="t" fillok="f" o:connecttype="none"/>
                      <o:lock v:ext="edit" shapetype="t"/>
                    </v:shapetype>
                    <v:shape id="Straight Arrow Connector 1957653233" o:spid="_x0000_s1026" type="#_x0000_t32" style="position:absolute;margin-left:-57.35pt;margin-top:140.65pt;width:145.75pt;height:101.0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" strokecolor="black [3213]" strokeweight="3pt">
                      <v:stroke endarrow="block" joinstyle="miter"/>
                    </v:shape>
                  </w:pict>
                </mc:Fallback>
              </mc:AlternateContent>
            </w:r>
            <w:r w:rsidRPr="009440C5">
              <w:rPr>
                <w:b/>
                <w:bCs/>
                <w:noProof/>
                <w:sz w:val="40"/>
                <w:szCs w:val="40"/>
              </w:rPr>
              <mc:AlternateContent>
                <mc:Choice Requires="wps">
                  <w:drawing>
                    <wp:anchor distT="0" distB="0" distL="114300" distR="114300" simplePos="0" relativeHeight="251667456" behindDoc="0" locked="0" layoutInCell="1" allowOverlap="1" wp14:anchorId="5F9A04B2" wp14:editId="32B310AF">
                      <wp:simplePos x="0" y="0"/>
                      <wp:positionH relativeFrom="column">
                        <wp:posOffset>936817</wp:posOffset>
                      </wp:positionH>
                      <wp:positionV relativeFrom="paragraph">
                        <wp:posOffset>1292489</wp:posOffset>
                      </wp:positionV>
                      <wp:extent cx="379562" cy="508958"/>
                      <wp:effectExtent l="19050" t="19050" r="20955" b="24765"/>
                      <wp:wrapNone/>
                      <wp:docPr id="2134401685" name="Rectangle 2134401685"/>
                      <wp:cNvGraphicFramePr/>
                      <a:graphic xmlns:a="http://schemas.openxmlformats.org/drawingml/2006/main">
                        <a:graphicData uri="http://schemas.microsoft.com/office/word/2010/wordprocessingShape">
                          <wps:wsp>
                            <wps:cNvSpPr/>
                            <wps:spPr>
                              <a:xfrm>
                                <a:off x="0" y="0"/>
                                <a:ext cx="379562" cy="508958"/>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E0518F" id="Rectangle 2134401685" o:spid="_x0000_s1026" style="position:absolute;margin-left:73.75pt;margin-top:101.75pt;width:29.9pt;height:40.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" filled="f" strokecolor="black [3213]" strokeweight="3pt"/>
                  </w:pict>
                </mc:Fallback>
              </mc:AlternateContent>
            </w:r>
            <w:r w:rsidRPr="009440C5">
              <w:rPr>
                <w:b/>
                <w:bCs/>
                <w:noProof/>
                <w:sz w:val="40"/>
                <w:szCs w:val="40"/>
              </w:rPr>
              <w:drawing>
                <wp:inline distT="0" distB="0" distL="0" distR="0" wp14:anchorId="1A93D242" wp14:editId="59D8F7C0">
                  <wp:extent cx="2113770" cy="2539063"/>
                  <wp:effectExtent l="0" t="0" r="1270" b="0"/>
                  <wp:docPr id="1708951735" name="Picture 1708951735">
                    <a:extLst xmlns:a="http://schemas.openxmlformats.org/drawingml/2006/main">
                      <a:ext uri="{FF2B5EF4-FFF2-40B4-BE49-F238E27FC236}">
                        <a16:creationId xmlns:a16="http://schemas.microsoft.com/office/drawing/2014/main" id="{405DC00C-6AAD-4EE0-9717-EC94DB2E3272}"/>
                      </a:ext>
                    </a:extLst>
                  </wp:docPr>
                  <wp:cNvGraphicFramePr/>
                  <a:graphic xmlns:a="http://schemas.openxmlformats.org/drawingml/2006/main">
                    <a:graphicData uri="http://schemas.openxmlformats.org/drawingml/2006/picture">
                      <pic:pic xmlns:pic="http://schemas.openxmlformats.org/drawingml/2006/picture">
                        <pic:nvPicPr>
                          <pic:cNvPr id="1708951735" name="Picture 1708951735">
                            <a:extLst>
                              <a:ext uri="{FF2B5EF4-FFF2-40B4-BE49-F238E27FC236}">
                                <a16:creationId xmlns:a16="http://schemas.microsoft.com/office/drawing/2014/main" id="{405DC00C-6AAD-4EE0-9717-EC94DB2E3272}"/>
                              </a:ext>
                            </a:extLst>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3770" cy="2539063"/>
                          </a:xfrm>
                          <a:prstGeom prst="rect">
                            <a:avLst/>
                          </a:prstGeom>
                        </pic:spPr>
                      </pic:pic>
                    </a:graphicData>
                  </a:graphic>
                </wp:inline>
              </w:drawing>
            </w:r>
          </w:p>
          <w:p w14:paraId="722B5A93" w14:textId="5C27534B" w:rsidR="006F3260" w:rsidRPr="009440C5" w:rsidRDefault="006F3260" w:rsidP="004E7427">
            <w:pPr>
              <w:spacing w:before="0"/>
              <w:jc w:val="center"/>
              <w:rPr>
                <w:b/>
                <w:bCs/>
                <w:sz w:val="40"/>
                <w:szCs w:val="40"/>
              </w:rPr>
            </w:pPr>
            <w:r w:rsidRPr="009440C5">
              <w:rPr>
                <w:b/>
                <w:bCs/>
              </w:rPr>
              <w:t xml:space="preserve">(b) Elevation </w:t>
            </w:r>
            <w:commentRangeStart w:id="5"/>
            <w:r w:rsidRPr="009440C5">
              <w:rPr>
                <w:b/>
                <w:bCs/>
              </w:rPr>
              <w:t>model</w:t>
            </w:r>
            <w:commentRangeEnd w:id="5"/>
            <w:r w:rsidR="008525DB">
              <w:rPr>
                <w:rStyle w:val="CommentReference"/>
              </w:rPr>
              <w:commentReference w:id="5"/>
            </w:r>
            <w:ins w:id="6" w:author="Quoc Anh Tran" w:date="2024-01-19T10:24:00Z">
              <w:r w:rsidR="00CB1FD1">
                <w:rPr>
                  <w:b/>
                  <w:bCs/>
                </w:rPr>
                <w:t xml:space="preserve"> with green</w:t>
              </w:r>
            </w:ins>
            <w:ins w:id="7" w:author="Quoc Anh Tran" w:date="2024-01-19T10:25:00Z">
              <w:r w:rsidR="00CB1FD1">
                <w:rPr>
                  <w:b/>
                  <w:bCs/>
                </w:rPr>
                <w:t xml:space="preserve"> line</w:t>
              </w:r>
            </w:ins>
            <w:ins w:id="8" w:author="Quoc Anh Tran" w:date="2024-01-19T10:24:00Z">
              <w:r w:rsidR="00CB1FD1">
                <w:rPr>
                  <w:b/>
                  <w:bCs/>
                </w:rPr>
                <w:t xml:space="preserve"> as margin of </w:t>
              </w:r>
            </w:ins>
            <w:ins w:id="9" w:author="Quoc Anh Tran" w:date="2024-01-19T10:25:00Z">
              <w:r w:rsidR="00CB1FD1">
                <w:rPr>
                  <w:b/>
                  <w:bCs/>
                </w:rPr>
                <w:t>release area</w:t>
              </w:r>
            </w:ins>
          </w:p>
        </w:tc>
      </w:tr>
      <w:tr w:rsidR="006F3260" w:rsidRPr="009440C5" w14:paraId="1D5BE5C8" w14:textId="77777777" w:rsidTr="00A161C4">
        <w:tc>
          <w:tcPr>
            <w:tcW w:w="9026" w:type="dxa"/>
            <w:gridSpan w:val="3"/>
          </w:tcPr>
          <w:p w14:paraId="75D63BE1" w14:textId="77777777" w:rsidR="006F3260" w:rsidRPr="009440C5" w:rsidRDefault="006F3260" w:rsidP="004E7427">
            <w:pPr>
              <w:spacing w:before="0"/>
              <w:jc w:val="center"/>
              <w:rPr>
                <w:b/>
                <w:bCs/>
              </w:rPr>
            </w:pPr>
            <w:r w:rsidRPr="009440C5">
              <w:rPr>
                <w:b/>
                <w:bCs/>
                <w:noProof/>
              </w:rPr>
              <w:drawing>
                <wp:inline distT="0" distB="0" distL="0" distR="0" wp14:anchorId="7BF0A423" wp14:editId="59D5BE3C">
                  <wp:extent cx="4453247" cy="2514264"/>
                  <wp:effectExtent l="0" t="0" r="5080" b="635"/>
                  <wp:docPr id="441022207" name="Picture 441022207" descr="Diagram&#10;&#10;Description automatically generated">
                    <a:extLst xmlns:a="http://schemas.openxmlformats.org/drawingml/2006/main">
                      <a:ext uri="{FF2B5EF4-FFF2-40B4-BE49-F238E27FC236}">
                        <a16:creationId xmlns:a16="http://schemas.microsoft.com/office/drawing/2014/main" id="{CAC3E6E3-602F-4344-8BD5-3D0787CA6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descr="Diagram&#10;&#10;Description automatically generated">
                            <a:extLst>
                              <a:ext uri="{FF2B5EF4-FFF2-40B4-BE49-F238E27FC236}">
                                <a16:creationId xmlns:a16="http://schemas.microsoft.com/office/drawing/2014/main" id="{CAC3E6E3-602F-4344-8BD5-3D0787CA6D52}"/>
                              </a:ext>
                            </a:extLst>
                          </pic:cNvPr>
                          <pic:cNvPicPr>
                            <a:picLocks noChangeAspect="1"/>
                          </pic:cNvPicPr>
                        </pic:nvPicPr>
                        <pic:blipFill>
                          <a:blip r:embed="rId16"/>
                          <a:stretch>
                            <a:fillRect/>
                          </a:stretch>
                        </pic:blipFill>
                        <pic:spPr>
                          <a:xfrm>
                            <a:off x="0" y="0"/>
                            <a:ext cx="4461642" cy="2519004"/>
                          </a:xfrm>
                          <a:prstGeom prst="rect">
                            <a:avLst/>
                          </a:prstGeom>
                        </pic:spPr>
                      </pic:pic>
                    </a:graphicData>
                  </a:graphic>
                </wp:inline>
              </w:drawing>
            </w:r>
          </w:p>
          <w:p w14:paraId="36C42212" w14:textId="77777777" w:rsidR="006F3260" w:rsidRPr="009440C5" w:rsidRDefault="006F3260" w:rsidP="004E7427">
            <w:pPr>
              <w:spacing w:before="0"/>
              <w:jc w:val="center"/>
              <w:rPr>
                <w:b/>
                <w:bCs/>
              </w:rPr>
            </w:pPr>
            <w:r w:rsidRPr="009440C5">
              <w:rPr>
                <w:b/>
                <w:bCs/>
              </w:rPr>
              <w:t>(c) Erosion monitoring</w:t>
            </w:r>
          </w:p>
        </w:tc>
      </w:tr>
    </w:tbl>
    <w:p w14:paraId="698AE9F1" w14:textId="76B7DA8A" w:rsidR="006F3260" w:rsidRDefault="006F3260" w:rsidP="004E7427">
      <w:pPr>
        <w:pStyle w:val="Caption"/>
        <w:spacing w:before="0" w:after="0"/>
      </w:pPr>
      <w:bookmarkStart w:id="10" w:name="_Ref147482953"/>
      <w:r w:rsidRPr="009440C5">
        <w:t xml:space="preserve">Figure </w:t>
      </w:r>
      <w:fldSimple w:instr=" SEQ Figure \* ARABIC ">
        <w:r w:rsidR="00B2282F">
          <w:rPr>
            <w:noProof/>
          </w:rPr>
          <w:t>2</w:t>
        </w:r>
      </w:fldSimple>
      <w:bookmarkEnd w:id="10"/>
      <w:r w:rsidRPr="009440C5">
        <w:t xml:space="preserve"> Erosion mechanism </w:t>
      </w:r>
      <w:r w:rsidRPr="009440C5">
        <w:fldChar w:fldCharType="begin"/>
      </w:r>
      <w:r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Pr="009440C5">
        <w:fldChar w:fldCharType="separate"/>
      </w:r>
      <w:r w:rsidRPr="009440C5">
        <w:rPr>
          <w:noProof/>
        </w:rPr>
        <w:t>(Ryan et al., 2021)</w:t>
      </w:r>
      <w:r w:rsidRPr="009440C5">
        <w:fldChar w:fldCharType="end"/>
      </w:r>
    </w:p>
    <w:p w14:paraId="71A5E277" w14:textId="77777777" w:rsidR="001F1695" w:rsidRPr="009440C5" w:rsidRDefault="001F1695" w:rsidP="001F1695">
      <w:pPr>
        <w:jc w:val="center"/>
      </w:pPr>
      <w:r w:rsidRPr="009440C5">
        <w:rPr>
          <w:noProof/>
        </w:rPr>
        <w:lastRenderedPageBreak/>
        <w:drawing>
          <wp:inline distT="0" distB="0" distL="0" distR="0" wp14:anchorId="586C397D" wp14:editId="11E10649">
            <wp:extent cx="4856480" cy="8478148"/>
            <wp:effectExtent l="0" t="0" r="1270" b="0"/>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7"/>
                    <a:stretch>
                      <a:fillRect/>
                    </a:stretch>
                  </pic:blipFill>
                  <pic:spPr>
                    <a:xfrm>
                      <a:off x="0" y="0"/>
                      <a:ext cx="4910384" cy="8572251"/>
                    </a:xfrm>
                    <a:prstGeom prst="rect">
                      <a:avLst/>
                    </a:prstGeom>
                  </pic:spPr>
                </pic:pic>
              </a:graphicData>
            </a:graphic>
          </wp:inline>
        </w:drawing>
      </w:r>
    </w:p>
    <w:p w14:paraId="03EDE4B9" w14:textId="1E39B2AE" w:rsidR="001F1695" w:rsidRPr="009440C5" w:rsidRDefault="001F1695" w:rsidP="001F1695">
      <w:pPr>
        <w:pStyle w:val="Caption"/>
        <w:rPr>
          <w:sz w:val="18"/>
        </w:rPr>
      </w:pPr>
      <w:bookmarkStart w:id="11" w:name="_Ref107409727"/>
      <w:r w:rsidRPr="009440C5">
        <w:t xml:space="preserve">Figure </w:t>
      </w:r>
      <w:fldSimple w:instr=" SEQ Figure \* ARABIC ">
        <w:r w:rsidR="00B2282F">
          <w:rPr>
            <w:noProof/>
          </w:rPr>
          <w:t>3</w:t>
        </w:r>
      </w:fldSimple>
      <w:bookmarkEnd w:id="11"/>
      <w:r w:rsidRPr="009440C5">
        <w:t xml:space="preserve"> </w:t>
      </w:r>
      <w:r>
        <w:t>The n</w:t>
      </w:r>
      <w:r w:rsidRPr="009440C5">
        <w:t xml:space="preserve">ine stage of </w:t>
      </w:r>
      <w:r>
        <w:t xml:space="preserve">the </w:t>
      </w:r>
      <w:r w:rsidRPr="009440C5">
        <w:t xml:space="preserve">Gjerdrum landslide </w:t>
      </w:r>
      <w:r w:rsidRPr="009440C5">
        <w:fldChar w:fldCharType="begin"/>
      </w:r>
      <w:r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Pr="009440C5">
        <w:fldChar w:fldCharType="separate"/>
      </w:r>
      <w:r w:rsidRPr="009440C5">
        <w:rPr>
          <w:noProof/>
        </w:rPr>
        <w:t>(Ryan et al., 2021)</w:t>
      </w:r>
      <w:r w:rsidRPr="009440C5">
        <w:fldChar w:fldCharType="end"/>
      </w:r>
    </w:p>
    <w:p w14:paraId="6EFF6332" w14:textId="19EFB680" w:rsidR="00BE4EA7" w:rsidRPr="009440C5" w:rsidRDefault="00FF668F" w:rsidP="00923464">
      <w:pPr>
        <w:suppressAutoHyphens/>
        <w:overflowPunct w:val="0"/>
        <w:autoSpaceDE w:val="0"/>
        <w:autoSpaceDN w:val="0"/>
        <w:adjustRightInd w:val="0"/>
        <w:spacing w:after="0" w:line="480" w:lineRule="auto"/>
        <w:textAlignment w:val="baseline"/>
      </w:pPr>
      <w:r w:rsidRPr="009440C5">
        <w:lastRenderedPageBreak/>
        <w:t xml:space="preserve">It is essential to model the initiation and mobility of </w:t>
      </w:r>
      <w:r w:rsidR="00D112D3">
        <w:t>quick</w:t>
      </w:r>
      <w:r w:rsidRPr="009440C5">
        <w:t xml:space="preserve"> clay landslides to improve future </w:t>
      </w:r>
      <w:r w:rsidR="00770082">
        <w:t>quick</w:t>
      </w:r>
      <w:r w:rsidRPr="009440C5">
        <w:t xml:space="preserve"> clay landslide risk management.</w:t>
      </w:r>
      <w:r>
        <w:t xml:space="preserve"> </w:t>
      </w:r>
      <w:r w:rsidR="00C4504F">
        <w:t>Although c</w:t>
      </w:r>
      <w:r w:rsidR="002D4850">
        <w:t xml:space="preserve">onventional </w:t>
      </w:r>
      <w:r w:rsidR="00053A01" w:rsidRPr="009440C5">
        <w:t xml:space="preserve">Finite </w:t>
      </w:r>
      <w:r w:rsidR="006F376A">
        <w:t>E</w:t>
      </w:r>
      <w:r w:rsidR="00053A01" w:rsidRPr="009440C5">
        <w:t xml:space="preserve">lement or </w:t>
      </w:r>
      <w:r w:rsidR="006F376A">
        <w:t>L</w:t>
      </w:r>
      <w:r w:rsidR="00053A01" w:rsidRPr="009440C5">
        <w:t xml:space="preserve">imit </w:t>
      </w:r>
      <w:r w:rsidR="006F376A">
        <w:t>E</w:t>
      </w:r>
      <w:r w:rsidR="00053A01" w:rsidRPr="009440C5">
        <w:t xml:space="preserve">quilibrium methods can be used to determine the </w:t>
      </w:r>
      <w:r w:rsidR="002D4850">
        <w:t>margin against</w:t>
      </w:r>
      <w:r w:rsidR="00D53756" w:rsidRPr="009440C5">
        <w:t xml:space="preserve"> failure</w:t>
      </w:r>
      <w:r w:rsidR="00053A01" w:rsidRPr="009440C5">
        <w:t xml:space="preserve"> </w:t>
      </w:r>
      <w:commentRangeStart w:id="12"/>
      <w:r w:rsidR="00BE4EA7" w:rsidRPr="009440C5">
        <w:fldChar w:fldCharType="begin">
          <w:fldData xml:space="preserve">PEVuZE5vdGU+PENpdGU+PEF1dGhvcj5Mb2NhdDwvQXV0aG9yPjxZZWFyPjIwMTE8L1llYXI+PFJl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</w:fldData>
        </w:fldChar>
      </w:r>
      <w:r w:rsidR="00932E53">
        <w:instrText xml:space="preserve"> ADDIN EN.CITE </w:instrText>
      </w:r>
      <w:r w:rsidR="00932E53">
        <w:fldChar w:fldCharType="begin">
          <w:fldData xml:space="preserve">PEVuZE5vdGU+PENpdGU+PEF1dGhvcj5Mb2NhdDwvQXV0aG9yPjxZZWFyPjIwMTE8L1llYXI+PFJl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</w:fldData>
        </w:fldChar>
      </w:r>
      <w:r w:rsidR="00932E53">
        <w:instrText xml:space="preserve"> ADDIN EN.CITE.DATA </w:instrText>
      </w:r>
      <w:r w:rsidR="00932E53">
        <w:fldChar w:fldCharType="end"/>
      </w:r>
      <w:r w:rsidR="00BE4EA7" w:rsidRPr="009440C5">
        <w:fldChar w:fldCharType="separate"/>
      </w:r>
      <w:r w:rsidR="00932E53">
        <w:rPr>
          <w:noProof/>
        </w:rPr>
        <w:t>(Grimstad et al., 2022; Locat et al., 2013; Locat et al., 2011)</w:t>
      </w:r>
      <w:r w:rsidR="00BE4EA7" w:rsidRPr="009440C5">
        <w:fldChar w:fldCharType="end"/>
      </w:r>
      <w:r w:rsidR="00053A01" w:rsidRPr="009440C5">
        <w:t>,</w:t>
      </w:r>
      <w:commentRangeEnd w:id="12"/>
      <w:r w:rsidR="008525DB">
        <w:rPr>
          <w:rStyle w:val="CommentReference"/>
        </w:rPr>
        <w:commentReference w:id="12"/>
      </w:r>
      <w:r w:rsidR="00053A01" w:rsidRPr="009440C5">
        <w:t xml:space="preserve"> </w:t>
      </w:r>
      <w:r w:rsidR="006F376A" w:rsidRPr="006F376A">
        <w:t>they are insufficient for capturing the mobility and development of the landslide</w:t>
      </w:r>
      <w:r w:rsidR="00053A01" w:rsidRPr="009440C5">
        <w:t xml:space="preserve">. </w:t>
      </w:r>
      <w:r w:rsidR="006F376A" w:rsidRPr="006F376A">
        <w:t xml:space="preserve">The mass movement can be modeled by incorporating depth-averaged balance equations, enabling us to analyze the motion of the </w:t>
      </w:r>
      <w:r w:rsidR="006F376A">
        <w:t xml:space="preserve">soil </w:t>
      </w:r>
      <w:r w:rsidR="006F376A" w:rsidRPr="006F376A">
        <w:t xml:space="preserve">masses in </w:t>
      </w:r>
      <w:r w:rsidR="006F376A">
        <w:t>quick</w:t>
      </w:r>
      <w:r w:rsidR="006F376A" w:rsidRPr="006F376A">
        <w:t xml:space="preserve"> clay landslides </w:t>
      </w:r>
      <w:r w:rsidR="00BE4EA7" w:rsidRPr="009440C5">
        <w:fldChar w:fldCharType="begin"/>
      </w:r>
      <w:r w:rsidR="00BE4EA7" w:rsidRPr="009440C5">
        <w:instrText xml:space="preserve"> ADDIN EN.CITE &lt;EndNote&gt;&lt;Cite&gt;&lt;Author&gt;Liu&lt;/Author&gt;&lt;Year&gt;2021&lt;/Year&gt;&lt;RecNum&gt;47&lt;/RecNum&gt;&lt;DisplayText&gt;(Liu et al., 2021)&lt;/DisplayText&gt;&lt;record&gt;&lt;rec-number&gt;47&lt;/rec-number&gt;&lt;foreign-keys&gt;&lt;key app="EN" db-id="awvzartfmf59zresv9o5rxsaffd9s0d559t0" timestamp="1641718402"&gt;47&lt;/key&gt;&lt;/foreign-keys&gt;&lt;ref-type name="Journal Article"&gt;17&lt;/ref-type&gt;&lt;contributors&gt;&lt;authors&gt;&lt;author&gt;Liu, Z. Q.&lt;/author&gt;&lt;author&gt;L&amp;apos;heureux, J. S.&lt;/author&gt;&lt;author&gt;Glimsdal, S.&lt;/author&gt;&lt;author&gt;Lacasse, S.&lt;/author&gt;&lt;/authors&gt;&lt;/contributors&gt;&lt;auth-address&gt;Norwegian Geotech Inst NGI, Sognsveien 72, N-0855 Oslo, Norway&lt;/auth-address&gt;&lt;titles&gt;&lt;title&gt;Modelling of mobility of Rissa landslide and following tsunami&lt;/title&gt;&lt;secondary-title&gt;Computers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Geotech&lt;/abbr-1&gt;&lt;/alt-periodical&gt;&lt;volume&gt;140&lt;/volume&gt;&lt;keywords&gt;&lt;keyword&gt;runout distance&lt;/keyword&gt;&lt;keyword&gt;velocity&lt;/keyword&gt;&lt;keyword&gt;debris thickness&lt;/keyword&gt;&lt;keyword&gt;tsunami&lt;/keyword&gt;&lt;keyword&gt;landslide&lt;/keyword&gt;&lt;keyword&gt;quick clay&lt;/keyword&gt;&lt;keyword&gt;depth-integrated model&lt;/keyword&gt;&lt;keyword&gt;large-deformation&lt;/keyword&gt;&lt;keyword&gt;debris flows&lt;/keyword&gt;&lt;keyword&gt;progressive failure&lt;/keyword&gt;&lt;keyword&gt;numerical-model&lt;/keyword&gt;&lt;keyword&gt;sensitive clays&lt;/keyword&gt;&lt;keyword&gt;runout analysis&lt;/keyword&gt;&lt;keyword&gt;storegga slide&lt;/keyword&gt;&lt;keyword&gt;wave breaking&lt;/keyword&gt;&lt;keyword&gt;simulation&lt;/keyword&gt;&lt;/keywords&gt;&lt;dates&gt;&lt;year&gt;2021&lt;/year&gt;&lt;pub-dates&gt;&lt;date&gt;Dec&lt;/date&gt;&lt;/pub-dates&gt;&lt;/dates&gt;&lt;isbn&gt;0266-352x&lt;/isbn&gt;&lt;accession-num&gt;WOS:000710708000001&lt;/accession-num&gt;&lt;urls&gt;&lt;related-urls&gt;&lt;url&gt;&amp;lt;Go to ISI&amp;gt;://WOS:000710708000001&lt;/url&gt;&lt;/related-urls&gt;&lt;/urls&gt;&lt;electronic-resource-num&gt;ARTN 104388&amp;#xD;10.1016/j.compgeo.2021.104388&lt;/electronic-resource-num&gt;&lt;language&gt;English&lt;/language&gt;&lt;/record&gt;&lt;/Cite&gt;&lt;/EndNote&gt;</w:instrText>
      </w:r>
      <w:r w:rsidR="00BE4EA7" w:rsidRPr="009440C5">
        <w:fldChar w:fldCharType="separate"/>
      </w:r>
      <w:r w:rsidR="00BE4EA7" w:rsidRPr="009440C5">
        <w:rPr>
          <w:noProof/>
        </w:rPr>
        <w:t>(Liu et al., 2021)</w:t>
      </w:r>
      <w:r w:rsidR="00BE4EA7" w:rsidRPr="009440C5">
        <w:fldChar w:fldCharType="end"/>
      </w:r>
      <w:r w:rsidR="00053A01" w:rsidRPr="009440C5">
        <w:t xml:space="preserve">. </w:t>
      </w:r>
      <w:r w:rsidR="006E642A">
        <w:t xml:space="preserve">However, </w:t>
      </w:r>
      <w:r w:rsidR="006F376A" w:rsidRPr="006F376A">
        <w:t>these depth-averaged models are incapable of replicating the nature of retrogression</w:t>
      </w:r>
      <w:r w:rsidR="006E642A">
        <w:t xml:space="preserve">. </w:t>
      </w:r>
      <w:r w:rsidR="00AC1308">
        <w:t>Furthermore,</w:t>
      </w:r>
      <w:r w:rsidR="00AC1308" w:rsidRPr="009440C5">
        <w:t xml:space="preserve"> </w:t>
      </w:r>
      <w:r w:rsidR="00AC1308" w:rsidRPr="006E642A">
        <w:t>the</w:t>
      </w:r>
      <w:r w:rsidR="006E642A" w:rsidRPr="009440C5">
        <w:t xml:space="preserve"> depth average models</w:t>
      </w:r>
      <w:r w:rsidR="006E642A">
        <w:t xml:space="preserve"> </w:t>
      </w:r>
      <w:r w:rsidR="006F376A" w:rsidRPr="009440C5">
        <w:t>require</w:t>
      </w:r>
      <w:r w:rsidR="003E2A1B" w:rsidRPr="009440C5">
        <w:t xml:space="preserve"> to determine how much soil is </w:t>
      </w:r>
      <w:r w:rsidR="001E618C" w:rsidRPr="009440C5">
        <w:t>released</w:t>
      </w:r>
      <w:r w:rsidR="003E2A1B" w:rsidRPr="009440C5">
        <w:t xml:space="preserve"> in advance</w:t>
      </w:r>
      <w:ins w:id="13" w:author="Gustav Grimstad" w:date="2023-11-01T15:22:00Z">
        <w:r w:rsidR="00952F96">
          <w:t>.</w:t>
        </w:r>
      </w:ins>
      <w:r w:rsidR="003E2A1B" w:rsidRPr="009440C5">
        <w:t xml:space="preserve"> </w:t>
      </w:r>
      <w:ins w:id="14" w:author="Gustav Grimstad" w:date="2023-11-01T15:22:00Z">
        <w:r w:rsidR="00952F96">
          <w:t>However, this</w:t>
        </w:r>
      </w:ins>
      <w:del w:id="15" w:author="Gustav Grimstad" w:date="2023-11-01T15:22:00Z">
        <w:r w:rsidR="003E2A1B" w:rsidRPr="009440C5" w:rsidDel="00952F96">
          <w:delText>which</w:delText>
        </w:r>
      </w:del>
      <w:r w:rsidR="003E2A1B" w:rsidRPr="009440C5">
        <w:t xml:space="preserve"> </w:t>
      </w:r>
      <w:r w:rsidR="006F376A">
        <w:t>should</w:t>
      </w:r>
      <w:r w:rsidR="00BC69D0">
        <w:t xml:space="preserve"> be determined implicitly as a result from the simulation</w:t>
      </w:r>
      <w:r w:rsidR="003E2A1B" w:rsidRPr="009440C5">
        <w:t>.</w:t>
      </w:r>
    </w:p>
    <w:p w14:paraId="1C91CFCB" w14:textId="22B03ECC" w:rsidR="00E51AC8" w:rsidRPr="009440C5" w:rsidRDefault="006F376A" w:rsidP="00923464">
      <w:pPr>
        <w:suppressAutoHyphens/>
        <w:overflowPunct w:val="0"/>
        <w:autoSpaceDE w:val="0"/>
        <w:autoSpaceDN w:val="0"/>
        <w:adjustRightInd w:val="0"/>
        <w:spacing w:after="0" w:line="480" w:lineRule="auto"/>
        <w:textAlignment w:val="baseline"/>
      </w:pPr>
      <w:r w:rsidRPr="006F376A">
        <w:t>Hence</w:t>
      </w:r>
      <w:r w:rsidR="00F93143" w:rsidRPr="009440C5">
        <w:t xml:space="preserve">, </w:t>
      </w:r>
      <w:r w:rsidRPr="006F376A">
        <w:t>particle-based methods have gained popularity as numerical tools for analyzing both the initiation and mobility of sensitive clay landslides</w:t>
      </w:r>
      <w:r w:rsidR="00F93143" w:rsidRPr="009440C5">
        <w:t xml:space="preserve">. </w:t>
      </w:r>
      <w:r w:rsidR="00BC69D0">
        <w:t>E</w:t>
      </w:r>
      <w:r w:rsidR="00F93143" w:rsidRPr="009440C5">
        <w:t>xample</w:t>
      </w:r>
      <w:r w:rsidR="0016613D" w:rsidRPr="009440C5">
        <w:t xml:space="preserve">s </w:t>
      </w:r>
      <w:r>
        <w:t>include</w:t>
      </w:r>
      <w:r w:rsidR="00F93143" w:rsidRPr="009440C5">
        <w:t xml:space="preserve"> the coupled Lagrangian-Eulerian method </w:t>
      </w:r>
      <w:r w:rsidR="00BE4EA7" w:rsidRPr="009440C5">
        <w:fldChar w:fldCharType="begin"/>
      </w:r>
      <w:r w:rsidR="00BE4EA7" w:rsidRPr="009440C5">
        <w:instrText xml:space="preserve"> ADDIN EN.CITE &lt;EndNote&gt;&lt;Cite&gt;&lt;Author&gt;Dey&lt;/Author&gt;&lt;Year&gt;2015&lt;/Year&gt;&lt;RecNum&gt;53&lt;/RecNum&gt;&lt;DisplayText&gt;(Dey et al., 2015)&lt;/DisplayText&gt;&lt;record&gt;&lt;rec-number&gt;53&lt;/rec-number&gt;&lt;foreign-keys&gt;&lt;key app="EN" db-id="awvzartfmf59zresv9o5rxsaffd9s0d559t0" timestamp="1641823356"&gt;53&lt;/key&gt;&lt;/foreign-keys&gt;&lt;ref-type name="Journal Article"&gt;17&lt;/ref-type&gt;&lt;contributors&gt;&lt;authors&gt;&lt;author&gt;Dey, R.&lt;/author&gt;&lt;author&gt;Hawlader, B.&lt;/author&gt;&lt;author&gt;Phillips, R.&lt;/author&gt;&lt;author&gt;Soga, K.&lt;/author&gt;&lt;/authors&gt;&lt;/contributors&gt;&lt;auth-address&gt;Mem Univ Newfoundland, Dept Civil Engn, St John, NF, Canada&amp;#xD;C CORE, St John, NF, Canada&amp;#xD;Univ Cambridge, Dept Engn, Cambridge CB2 1PZ, England&lt;/auth-address&gt;&lt;titles&gt;&lt;title&gt;Large deformation finite-element modelling of progressive failure leading to spread in sensitive clay slopes&lt;/title&gt;&lt;secondary-title&gt;Geotechnique&lt;/secondary-title&gt;&lt;alt-title&gt;Geotechnique&lt;/alt-title&gt;&lt;/titles&gt;&lt;periodical&gt;&lt;full-title&gt;Geotechnique&lt;/full-title&gt;&lt;abbr-1&gt;Geotechnique&lt;/abbr-1&gt;&lt;/periodical&gt;&lt;alt-periodical&gt;&lt;full-title&gt;Geotechnique&lt;/full-title&gt;&lt;abbr-1&gt;Geotechnique&lt;/abbr-1&gt;&lt;/alt-periodical&gt;&lt;pages&gt;657-668&lt;/pages&gt;&lt;volume&gt;65&lt;/volume&gt;&lt;number&gt;8&lt;/number&gt;&lt;keywords&gt;&lt;keyword&gt;clays&lt;/keyword&gt;&lt;keyword&gt;failure&lt;/keyword&gt;&lt;keyword&gt;finite-element modelling&lt;/keyword&gt;&lt;keyword&gt;landslides&lt;/keyword&gt;&lt;keyword&gt;slopes&lt;/keyword&gt;&lt;keyword&gt;strain localisation&lt;/keyword&gt;&lt;keyword&gt;strain-softening materials&lt;/keyword&gt;&lt;keyword&gt;catastrophic failure&lt;/keyword&gt;&lt;keyword&gt;large landslides&lt;/keyword&gt;&lt;keyword&gt;muddy sediments&lt;/keyword&gt;&lt;keyword&gt;storegga slide&lt;/keyword&gt;&lt;keyword&gt;stability&lt;/keyword&gt;&lt;keyword&gt;retrogression&lt;/keyword&gt;&lt;keyword&gt;mechanics&lt;/keyword&gt;&lt;keyword&gt;growth&lt;/keyword&gt;&lt;/keywords&gt;&lt;dates&gt;&lt;year&gt;2015&lt;/year&gt;&lt;/dates&gt;&lt;isbn&gt;0016-8505&lt;/isbn&gt;&lt;accession-num&gt;WOS:000360248600003&lt;/accession-num&gt;&lt;urls&gt;&lt;related-urls&gt;&lt;url&gt;&amp;lt;Go to ISI&amp;gt;://WOS:000360248600003&lt;/url&gt;&lt;/related-urls&gt;&lt;/urls&gt;&lt;electronic-resource-num&gt;10.1680/geot.14.P.193&lt;/electronic-resource-num&gt;&lt;language&gt;English&lt;/language&gt;&lt;/record&gt;&lt;/Cite&gt;&lt;/EndNote&gt;</w:instrText>
      </w:r>
      <w:r w:rsidR="00BE4EA7" w:rsidRPr="009440C5">
        <w:fldChar w:fldCharType="separate"/>
      </w:r>
      <w:r w:rsidR="00BE4EA7" w:rsidRPr="009440C5">
        <w:rPr>
          <w:noProof/>
        </w:rPr>
        <w:t>(Dey et al., 2015)</w:t>
      </w:r>
      <w:r w:rsidR="00BE4EA7" w:rsidRPr="009440C5">
        <w:fldChar w:fldCharType="end"/>
      </w:r>
      <w:r w:rsidR="00BE4EA7" w:rsidRPr="009440C5">
        <w:t xml:space="preserve">, </w:t>
      </w:r>
      <w:r w:rsidR="00F93143" w:rsidRPr="009440C5">
        <w:t>the Material Point Method</w:t>
      </w:r>
      <w:r w:rsidR="00BE4EA7" w:rsidRPr="009440C5">
        <w:t xml:space="preserve"> </w:t>
      </w:r>
      <w:r w:rsidR="00BE4EA7" w:rsidRPr="009440C5">
        <w:fldChar w:fldCharType="begin"/>
      </w:r>
      <w:r w:rsidR="005E5613">
        <w:instrText xml:space="preserve"> ADDIN EN.CITE &lt;EndNote&gt;&lt;Cite&gt;&lt;Author&gt;Tran&lt;/Author&gt;&lt;Year&gt;2019&lt;/Year&gt;&lt;RecNum&gt;3&lt;/RecNum&gt;&lt;DisplayText&gt;(Tran &amp;amp; Solowski, 2019)&lt;/DisplayText&gt;&lt;record&gt;&lt;rec-number&gt;3&lt;/rec-number&gt;&lt;foreign-keys&gt;&lt;key app="EN" db-id="2w020w0es9vsz3ezxwnv0p98fxfxeazeevta" timestamp="1688630578"&gt;3&lt;/key&gt;&lt;/foreign-keys&gt;&lt;ref-type name="Journal Article"&gt;17&lt;/ref-type&gt;&lt;contributors&gt;&lt;authors&gt;&lt;author&gt;Tran, Q. A.&lt;/author&gt;&lt;author&gt;Solowski, W.&lt;/author&gt;&lt;/authors&gt;&lt;/contributors&gt;&lt;auth-address&gt;Aalto Univ, Dept Civil Engn, Rakentajanaukio 4 A, Espoo 02150, Finland&lt;/auth-address&gt;&lt;titles&gt;&lt;title&gt;Generalized Interpolation Material Point Method modelling of large deformation problems including strain-rate effects - Application to penetration and progressive failure problems&lt;/title&gt;&lt;secondary-title&gt;Computers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Geotech&lt;/abbr-1&gt;&lt;/alt-periodical&gt;&lt;pages&gt;249-265&lt;/pages&gt;&lt;volume&gt;106&lt;/volume&gt;&lt;keywords&gt;&lt;keyword&gt;generalized interpolation material point method&lt;/keyword&gt;&lt;keyword&gt;large deformation modelling&lt;/keyword&gt;&lt;keyword&gt;strain rate effects&lt;/keyword&gt;&lt;keyword&gt;fall cone test&lt;/keyword&gt;&lt;keyword&gt;progressive failure&lt;/keyword&gt;&lt;keyword&gt;sensitive clays landslides&lt;/keyword&gt;&lt;keyword&gt;undrained shear-strength&lt;/keyword&gt;&lt;keyword&gt;catastrophic failure&lt;/keyword&gt;&lt;keyword&gt;run-out&lt;/keyword&gt;&lt;keyword&gt;landslides&lt;/keyword&gt;&lt;keyword&gt;stability&lt;/keyword&gt;&lt;keyword&gt;behavior&lt;/keyword&gt;&lt;keyword&gt;increases&lt;/keyword&gt;&lt;keyword&gt;slopes&lt;/keyword&gt;&lt;keyword&gt;clays&lt;/keyword&gt;&lt;keyword&gt;soils&lt;/keyword&gt;&lt;/keywords&gt;&lt;dates&gt;&lt;year&gt;2019&lt;/year&gt;&lt;pub-dates&gt;&lt;date&gt;Feb&lt;/date&gt;&lt;/pub-dates&gt;&lt;/dates&gt;&lt;isbn&gt;0266-352x&lt;/isbn&gt;&lt;accession-num&gt;WOS:000457660600019&lt;/accession-num&gt;&lt;urls&gt;&lt;related-urls&gt;&lt;url&gt;&amp;lt;Go to ISI&amp;gt;://WOS:000457660600019&lt;/url&gt;&lt;/related-urls&gt;&lt;/urls&gt;&lt;electronic-resource-num&gt;10.1016/j.compgeo.2018.10.020&lt;/electronic-resource-num&gt;&lt;language&gt;English&lt;/language&gt;&lt;/record&gt;&lt;/Cite&gt;&lt;/EndNote&gt;</w:instrText>
      </w:r>
      <w:r w:rsidR="00BE4EA7" w:rsidRPr="009440C5">
        <w:fldChar w:fldCharType="separate"/>
      </w:r>
      <w:r w:rsidR="00BE4EA7" w:rsidRPr="009440C5">
        <w:rPr>
          <w:noProof/>
        </w:rPr>
        <w:t>(Tran &amp; Solowski, 2019)</w:t>
      </w:r>
      <w:r w:rsidR="00BE4EA7" w:rsidRPr="009440C5">
        <w:fldChar w:fldCharType="end"/>
      </w:r>
      <w:r w:rsidR="00F93143" w:rsidRPr="009440C5">
        <w:t xml:space="preserve"> , and the Particle Finite Element Method </w:t>
      </w:r>
      <w:r w:rsidR="00BE4EA7" w:rsidRPr="009440C5">
        <w:fldChar w:fldCharType="begin"/>
      </w:r>
      <w:r w:rsidR="00BE4EA7" w:rsidRPr="009440C5">
        <w:instrText xml:space="preserve"> ADDIN EN.CITE &lt;EndNote&gt;&lt;Cite&gt;&lt;Author&gt;Zhang&lt;/Author&gt;&lt;Year&gt;2020&lt;/Year&gt;&lt;RecNum&gt;54&lt;/RecNum&gt;&lt;DisplayText&gt;(Zhang et al., 2020)&lt;/DisplayText&gt;&lt;record&gt;&lt;rec-number&gt;54&lt;/rec-number&gt;&lt;foreign-keys&gt;&lt;key app="EN" db-id="awvzartfmf59zresv9o5rxsaffd9s0d559t0" timestamp="1641823365"&gt;54&lt;/key&gt;&lt;/foreign-keys&gt;&lt;ref-type name="Journal Article"&gt;17&lt;/ref-type&gt;&lt;contributors&gt;&lt;authors&gt;&lt;author&gt;Zhang, X.&lt;/author&gt;&lt;author&gt;Wang, L.&lt;/author&gt;&lt;author&gt;Krabbenhoft, K.&lt;/author&gt;&lt;author&gt;Tinti, S.&lt;/author&gt;&lt;/authors&gt;&lt;/contributors&gt;&lt;auth-address&gt;Univ Liverpool, Sch Engn, Dept Civil Engn &amp;amp; Ind Design, Liverpool, Merseyside, England&amp;#xD;Univ Bologna, Dipartimento Fis &amp;amp; Astron DIFA, Bologna, Italy&lt;/auth-address&gt;&lt;titles&gt;&lt;title&gt;A case study and implication: particle finite element modelling of the 2010 Saint-Jude sensitive clay landslid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1117-1127&lt;/pages&gt;&lt;volume&gt;17&lt;/volume&gt;&lt;number&gt;5&lt;/number&gt;&lt;keywords&gt;&lt;keyword&gt;sensitive clay&lt;/keyword&gt;&lt;keyword&gt;retrogressive landslide&lt;/keyword&gt;&lt;keyword&gt;progressive failure&lt;/keyword&gt;&lt;keyword&gt;strain softening&lt;/keyword&gt;&lt;keyword&gt;pfem&lt;/keyword&gt;&lt;keyword&gt;progressive failure&lt;/keyword&gt;&lt;keyword&gt;slope stability&lt;/keyword&gt;&lt;keyword&gt;simulation&lt;/keyword&gt;&lt;keyword&gt;dynamics&lt;/keyword&gt;&lt;/keywords&gt;&lt;dates&gt;&lt;year&gt;2020&lt;/year&gt;&lt;pub-dates&gt;&lt;date&gt;May&lt;/date&gt;&lt;/pub-dates&gt;&lt;/dates&gt;&lt;isbn&gt;1612-510x&lt;/isbn&gt;&lt;accession-num&gt;WOS:000507075400001&lt;/accession-num&gt;&lt;urls&gt;&lt;related-urls&gt;&lt;url&gt;&amp;lt;Go to ISI&amp;gt;://WOS:000507075400001&lt;/url&gt;&lt;/related-urls&gt;&lt;/urls&gt;&lt;electronic-resource-num&gt;10.1007/s10346-019-01330-4&lt;/electronic-resource-num&gt;&lt;language&gt;English&lt;/language&gt;&lt;/record&gt;&lt;/Cite&gt;&lt;/EndNote&gt;</w:instrText>
      </w:r>
      <w:r w:rsidR="00BE4EA7" w:rsidRPr="009440C5">
        <w:fldChar w:fldCharType="separate"/>
      </w:r>
      <w:r w:rsidR="00BE4EA7" w:rsidRPr="009440C5">
        <w:rPr>
          <w:noProof/>
        </w:rPr>
        <w:t>(Zhang et al., 2020)</w:t>
      </w:r>
      <w:r w:rsidR="00BE4EA7" w:rsidRPr="009440C5">
        <w:fldChar w:fldCharType="end"/>
      </w:r>
      <w:r w:rsidR="00BE4EA7" w:rsidRPr="009440C5">
        <w:t>.</w:t>
      </w:r>
      <w:r w:rsidR="00F93143" w:rsidRPr="009440C5">
        <w:t xml:space="preserve"> </w:t>
      </w:r>
      <w:r w:rsidRPr="006F376A">
        <w:t>Notably, these studies have been conducted under plane strain conditions without accounting for three-dimensional effects. Nevertheless, when dealing with natural slopes characterized by layered soils and complex topography, slope stability analyses for two-dimensional and three-dimensional slopes can yield significantly different results</w:t>
      </w:r>
      <w:r w:rsidR="00F93143" w:rsidRPr="009440C5">
        <w:t xml:space="preserve"> </w:t>
      </w:r>
      <w:r w:rsidR="00BE4EA7" w:rsidRPr="009440C5">
        <w:fldChar w:fldCharType="begin"/>
      </w:r>
      <w:r w:rsidR="00BE4EA7" w:rsidRPr="009440C5">
        <w:instrText xml:space="preserve"> ADDIN EN.CITE &lt;EndNote&gt;&lt;Cite&gt;&lt;Author&gt;Alison McQuillan&lt;/Author&gt;&lt;Year&gt;2021&lt;/Year&gt;&lt;RecNum&gt;56&lt;/RecNum&gt;&lt;DisplayText&gt;(Alison McQuillan, 2021)&lt;/DisplayText&gt;&lt;record&gt;&lt;rec-number&gt;56&lt;/rec-number&gt;&lt;foreign-keys&gt;&lt;key app="EN" db-id="awvzartfmf59zresv9o5rxsaffd9s0d559t0" timestamp="1641825038"&gt;56&lt;/key&gt;&lt;/foreign-keys&gt;&lt;ref-type name="Conference Proceedings"&gt;10&lt;/ref-type&gt;&lt;contributors&gt;&lt;authors&gt;&lt;author&gt;Alison McQuillan, N. Bar, T. Yacoub&lt;/author&gt;&lt;/authors&gt;&lt;/contributors&gt;&lt;titles&gt;&lt;title&gt;On the comparison of 2D and 3D stability analyses of an anisotropic slope&lt;/title&gt;&lt;secondary-title&gt;RIC2021: Rocscience International Conference&lt;/secondary-title&gt;&lt;/titles&gt;&lt;dates&gt;&lt;year&gt;2021&lt;/year&gt;&lt;/dates&gt;&lt;pub-location&gt;Toronto, Canada&lt;/pub-location&gt;&lt;urls&gt;&lt;/urls&gt;&lt;/record&gt;&lt;/Cite&gt;&lt;/EndNote&gt;</w:instrText>
      </w:r>
      <w:r w:rsidR="00BE4EA7" w:rsidRPr="009440C5">
        <w:fldChar w:fldCharType="separate"/>
      </w:r>
      <w:r w:rsidR="00BE4EA7" w:rsidRPr="009440C5">
        <w:rPr>
          <w:noProof/>
        </w:rPr>
        <w:t>(Alison McQuillan, 2021)</w:t>
      </w:r>
      <w:r w:rsidR="00BE4EA7" w:rsidRPr="009440C5">
        <w:fldChar w:fldCharType="end"/>
      </w:r>
      <w:r w:rsidR="00F93143" w:rsidRPr="009440C5">
        <w:t xml:space="preserve">. </w:t>
      </w:r>
    </w:p>
    <w:p w14:paraId="568D6974" w14:textId="1A46E5B7" w:rsidR="00BE4EA7" w:rsidRPr="009440C5" w:rsidDel="005F1BBE" w:rsidRDefault="004315A6" w:rsidP="00923464">
      <w:pPr>
        <w:suppressAutoHyphens/>
        <w:overflowPunct w:val="0"/>
        <w:autoSpaceDE w:val="0"/>
        <w:autoSpaceDN w:val="0"/>
        <w:adjustRightInd w:val="0"/>
        <w:spacing w:after="0" w:line="480" w:lineRule="auto"/>
        <w:textAlignment w:val="baseline"/>
        <w:rPr>
          <w:del w:id="16" w:author="Quoc Anh Tran" w:date="2024-01-19T10:26:00Z"/>
        </w:rPr>
      </w:pPr>
      <w:r>
        <w:t>This study</w:t>
      </w:r>
      <w:r w:rsidR="00F93143" w:rsidRPr="009440C5">
        <w:t xml:space="preserve"> us</w:t>
      </w:r>
      <w:r w:rsidR="00CE20D0" w:rsidRPr="009440C5">
        <w:t>e</w:t>
      </w:r>
      <w:r>
        <w:t>s</w:t>
      </w:r>
      <w:r w:rsidR="00F93143" w:rsidRPr="009440C5">
        <w:t xml:space="preserve"> the Material Point Method to perform a 3D analysis of the Gjerdrum quick clay landslide as a case study. To understand the advantages and limitations of the model, the simulation</w:t>
      </w:r>
      <w:r w:rsidR="006F376A">
        <w:t xml:space="preserve"> results are</w:t>
      </w:r>
      <w:r w:rsidR="00F93143" w:rsidRPr="009440C5">
        <w:t xml:space="preserve"> compared to </w:t>
      </w:r>
      <w:r w:rsidR="00BC69D0">
        <w:t xml:space="preserve">field </w:t>
      </w:r>
      <w:r w:rsidR="00F93143" w:rsidRPr="009440C5">
        <w:t xml:space="preserve">observations from Gjerdrum. </w:t>
      </w:r>
      <w:r w:rsidR="006F376A" w:rsidRPr="006F376A">
        <w:t>The 3D Material Point Method allows for the simulation of</w:t>
      </w:r>
      <w:r w:rsidR="00F93143" w:rsidRPr="009440C5">
        <w:t xml:space="preserve"> </w:t>
      </w:r>
      <w:r w:rsidR="00982A0D" w:rsidRPr="009440C5">
        <w:t xml:space="preserve">(1) </w:t>
      </w:r>
      <w:r w:rsidR="00F93143" w:rsidRPr="009440C5">
        <w:t>the failure initiation associated with strain localization</w:t>
      </w:r>
      <w:r w:rsidR="007F4967" w:rsidRPr="009440C5">
        <w:t xml:space="preserve"> and (2)</w:t>
      </w:r>
      <w:r w:rsidR="00F93143" w:rsidRPr="009440C5">
        <w:t xml:space="preserve"> the mobility of the liquefied soil</w:t>
      </w:r>
      <w:r w:rsidR="0000249C" w:rsidRPr="009440C5">
        <w:t xml:space="preserve"> such as </w:t>
      </w:r>
      <w:r w:rsidR="00F93143" w:rsidRPr="009440C5">
        <w:t xml:space="preserve">the </w:t>
      </w:r>
      <w:r w:rsidR="00037B5B" w:rsidRPr="009440C5">
        <w:t xml:space="preserve">size, </w:t>
      </w:r>
      <w:r w:rsidR="007011DB" w:rsidRPr="009440C5">
        <w:t>direction,</w:t>
      </w:r>
      <w:r w:rsidR="00F93143" w:rsidRPr="009440C5">
        <w:t xml:space="preserve"> and distance of </w:t>
      </w:r>
      <w:r w:rsidR="00037B5B" w:rsidRPr="009440C5">
        <w:t>progressive failure</w:t>
      </w:r>
      <w:r w:rsidR="00F93143" w:rsidRPr="009440C5">
        <w:t>.</w:t>
      </w:r>
    </w:p>
    <w:p w14:paraId="6D3DFBCC" w14:textId="77777777" w:rsidR="008B47BC" w:rsidRDefault="008B47BC">
      <w:pPr>
        <w:suppressAutoHyphens/>
        <w:overflowPunct w:val="0"/>
        <w:autoSpaceDE w:val="0"/>
        <w:autoSpaceDN w:val="0"/>
        <w:adjustRightInd w:val="0"/>
        <w:spacing w:after="0" w:line="480" w:lineRule="auto"/>
        <w:textAlignment w:val="baseline"/>
        <w:rPr>
          <w:rFonts w:eastAsiaTheme="majorEastAsia" w:cstheme="majorBidi"/>
          <w:b/>
          <w:sz w:val="32"/>
          <w:szCs w:val="32"/>
        </w:rPr>
        <w:pPrChange w:id="17" w:author="Quoc Anh Tran" w:date="2024-01-19T10:26:00Z">
          <w:pPr>
            <w:jc w:val="left"/>
          </w:pPr>
        </w:pPrChange>
      </w:pPr>
      <w:del w:id="18" w:author="Quoc Anh Tran" w:date="2024-01-19T10:26:00Z">
        <w:r w:rsidDel="005F1BBE">
          <w:br w:type="page"/>
        </w:r>
      </w:del>
    </w:p>
    <w:p w14:paraId="0CBC1AF8" w14:textId="18220C49" w:rsidR="00066655" w:rsidRPr="005A3B09" w:rsidRDefault="00066655" w:rsidP="00066655">
      <w:pPr>
        <w:pStyle w:val="Heading1"/>
      </w:pPr>
      <w:r w:rsidRPr="005A3B09">
        <w:lastRenderedPageBreak/>
        <w:t>Research Methodology</w:t>
      </w:r>
    </w:p>
    <w:p w14:paraId="7946EFED" w14:textId="413E8ADC" w:rsidR="00BB5BA3" w:rsidRDefault="0089773D" w:rsidP="005A3B09">
      <w:pPr>
        <w:pStyle w:val="ListParagraph"/>
        <w:spacing w:line="480" w:lineRule="auto"/>
        <w:ind w:left="0"/>
      </w:pPr>
      <w:ins w:id="19" w:author="Steinar Nordal" w:date="2024-01-10T14:27:00Z">
        <w:r>
          <w:t xml:space="preserve">The </w:t>
        </w:r>
      </w:ins>
      <w:del w:id="20" w:author="Steinar Nordal" w:date="2024-01-10T14:27:00Z">
        <w:r w:rsidR="004956C8" w:rsidDel="0089773D">
          <w:delText>A</w:delText>
        </w:r>
        <w:r w:rsidR="005A3B09" w:rsidDel="0089773D">
          <w:delText xml:space="preserve"> comprehensive </w:delText>
        </w:r>
      </w:del>
      <w:r w:rsidR="005A3B09">
        <w:t xml:space="preserve">3D </w:t>
      </w:r>
      <w:ins w:id="21" w:author="Steinar Nordal" w:date="2024-01-10T14:33:00Z">
        <w:r w:rsidR="005902AB">
          <w:t>simulation</w:t>
        </w:r>
      </w:ins>
      <w:del w:id="22" w:author="Steinar Nordal" w:date="2024-01-10T14:33:00Z">
        <w:r w:rsidR="005A3B09" w:rsidDel="005902AB">
          <w:delText>analysis</w:delText>
        </w:r>
      </w:del>
      <w:r w:rsidR="005A3B09">
        <w:t xml:space="preserve"> of the Gjerdrum quick clay landslide </w:t>
      </w:r>
      <w:ins w:id="23" w:author="Steinar Nordal" w:date="2024-01-10T14:43:00Z">
        <w:r w:rsidR="009A5284">
          <w:t xml:space="preserve">presented in this paper </w:t>
        </w:r>
      </w:ins>
      <w:ins w:id="24" w:author="Steinar Nordal" w:date="2024-01-10T14:28:00Z">
        <w:r>
          <w:t xml:space="preserve">is </w:t>
        </w:r>
      </w:ins>
      <w:ins w:id="25" w:author="Steinar Nordal" w:date="2024-01-10T14:43:00Z">
        <w:r w:rsidR="009A5284">
          <w:t>base</w:t>
        </w:r>
      </w:ins>
      <w:ins w:id="26" w:author="Steinar Nordal" w:date="2024-01-10T14:28:00Z">
        <w:r>
          <w:t xml:space="preserve">d on </w:t>
        </w:r>
      </w:ins>
      <w:del w:id="27" w:author="Steinar Nordal" w:date="2024-01-10T14:23:00Z">
        <w:r w:rsidR="005A3B09" w:rsidDel="0089773D">
          <w:delText>necessitates</w:delText>
        </w:r>
      </w:del>
      <w:del w:id="28" w:author="Steinar Nordal" w:date="2024-01-10T14:28:00Z">
        <w:r w:rsidR="005A3B09" w:rsidDel="0089773D">
          <w:delText xml:space="preserve"> the integration of </w:delText>
        </w:r>
      </w:del>
      <w:r w:rsidR="005A3B09">
        <w:t xml:space="preserve">three key components </w:t>
      </w:r>
      <w:del w:id="29" w:author="Steinar Nordal" w:date="2024-01-10T14:29:00Z">
        <w:r w:rsidR="005A3B09" w:rsidDel="0089773D">
          <w:delText>(</w:delText>
        </w:r>
      </w:del>
      <w:r w:rsidR="005A3B09">
        <w:t xml:space="preserve">as shown in </w:t>
      </w:r>
      <w:r w:rsidR="0050369F" w:rsidRPr="009440C5">
        <w:fldChar w:fldCharType="begin"/>
      </w:r>
      <w:r w:rsidR="0050369F" w:rsidRPr="009440C5">
        <w:instrText xml:space="preserve"> REF _Ref110921516 \h </w:instrText>
      </w:r>
      <w:r w:rsidR="0050369F">
        <w:instrText xml:space="preserve"> \* MERGEFORMAT </w:instrText>
      </w:r>
      <w:r w:rsidR="0050369F" w:rsidRPr="009440C5">
        <w:fldChar w:fldCharType="separate"/>
      </w:r>
      <w:r w:rsidR="00B2282F" w:rsidRPr="009440C5">
        <w:t xml:space="preserve">Figure </w:t>
      </w:r>
      <w:r w:rsidR="00B2282F">
        <w:rPr>
          <w:noProof/>
        </w:rPr>
        <w:t>4</w:t>
      </w:r>
      <w:r w:rsidR="0050369F" w:rsidRPr="009440C5">
        <w:fldChar w:fldCharType="end"/>
      </w:r>
      <w:del w:id="30" w:author="Steinar Nordal" w:date="2024-01-10T14:29:00Z">
        <w:r w:rsidR="0050369F" w:rsidRPr="009440C5" w:rsidDel="0089773D">
          <w:delText>)</w:delText>
        </w:r>
      </w:del>
      <w:r w:rsidR="00BB5BA3">
        <w:t>:</w:t>
      </w:r>
    </w:p>
    <w:p w14:paraId="181BAF39" w14:textId="1087929B" w:rsidR="00BB5BA3" w:rsidRDefault="00C56261" w:rsidP="0050369F">
      <w:pPr>
        <w:suppressAutoHyphens/>
        <w:overflowPunct w:val="0"/>
        <w:autoSpaceDE w:val="0"/>
        <w:autoSpaceDN w:val="0"/>
        <w:adjustRightInd w:val="0"/>
        <w:spacing w:after="0" w:line="480" w:lineRule="auto"/>
        <w:textAlignment w:val="baseline"/>
      </w:pPr>
      <w:r>
        <w:t>-</w:t>
      </w:r>
      <w:r w:rsidR="00CF5EDA">
        <w:t xml:space="preserve"> </w:t>
      </w:r>
      <w:ins w:id="31" w:author="Steinar Nordal" w:date="2024-01-10T14:33:00Z">
        <w:r w:rsidR="005902AB">
          <w:t xml:space="preserve">A digital </w:t>
        </w:r>
      </w:ins>
      <w:r w:rsidR="0050369F" w:rsidRPr="009440C5">
        <w:t xml:space="preserve">3D </w:t>
      </w:r>
      <w:ins w:id="32" w:author="Steinar Nordal" w:date="2024-01-10T14:35:00Z">
        <w:r w:rsidR="005902AB">
          <w:t xml:space="preserve">model </w:t>
        </w:r>
      </w:ins>
      <w:ins w:id="33" w:author="Steinar Nordal" w:date="2024-01-10T14:36:00Z">
        <w:r w:rsidR="005902AB">
          <w:t xml:space="preserve">defining the </w:t>
        </w:r>
      </w:ins>
      <w:r w:rsidR="0050369F" w:rsidRPr="009440C5">
        <w:t>terrain</w:t>
      </w:r>
      <w:ins w:id="34" w:author="Steinar Nordal" w:date="2024-01-10T14:38:00Z">
        <w:r w:rsidR="005902AB">
          <w:t xml:space="preserve">, depth to </w:t>
        </w:r>
      </w:ins>
      <w:ins w:id="35" w:author="Steinar Nordal" w:date="2024-01-10T14:31:00Z">
        <w:r w:rsidR="0089773D">
          <w:t xml:space="preserve">bedrock and soil layering </w:t>
        </w:r>
      </w:ins>
      <w:del w:id="36" w:author="Steinar Nordal" w:date="2024-01-10T14:31:00Z">
        <w:r w:rsidR="0050369F" w:rsidRPr="009440C5" w:rsidDel="0089773D">
          <w:delText xml:space="preserve"> and soil layers</w:delText>
        </w:r>
        <w:r w:rsidR="005E3DF6" w:rsidDel="0089773D">
          <w:delText xml:space="preserve"> </w:delText>
        </w:r>
        <w:r w:rsidR="005E3DF6" w:rsidRPr="009440C5" w:rsidDel="0089773D">
          <w:delText>reconstruction</w:delText>
        </w:r>
        <w:r w:rsidR="00362E9B" w:rsidDel="0089773D">
          <w:delText>,</w:delText>
        </w:r>
      </w:del>
    </w:p>
    <w:p w14:paraId="0795ADC2" w14:textId="0C63395B" w:rsidR="00BB5BA3" w:rsidRDefault="00C56261" w:rsidP="0050369F">
      <w:pPr>
        <w:suppressAutoHyphens/>
        <w:overflowPunct w:val="0"/>
        <w:autoSpaceDE w:val="0"/>
        <w:autoSpaceDN w:val="0"/>
        <w:adjustRightInd w:val="0"/>
        <w:spacing w:after="0" w:line="480" w:lineRule="auto"/>
        <w:textAlignment w:val="baseline"/>
      </w:pPr>
      <w:r>
        <w:t>-</w:t>
      </w:r>
      <w:r w:rsidR="00330C7F">
        <w:t xml:space="preserve"> </w:t>
      </w:r>
      <w:ins w:id="37" w:author="Steinar Nordal" w:date="2024-01-10T14:33:00Z">
        <w:r w:rsidR="005902AB">
          <w:t>A</w:t>
        </w:r>
      </w:ins>
      <w:ins w:id="38" w:author="Steinar Nordal" w:date="2024-01-10T14:34:00Z">
        <w:r w:rsidR="005902AB">
          <w:t xml:space="preserve"> constitutive model with soil parameters for all soil layers.  </w:t>
        </w:r>
      </w:ins>
      <w:del w:id="39" w:author="Steinar Nordal" w:date="2024-01-10T14:34:00Z">
        <w:r w:rsidR="00330C7F" w:rsidRPr="00330C7F" w:rsidDel="005902AB">
          <w:delText xml:space="preserve">Assignment of 3D </w:delText>
        </w:r>
        <w:r w:rsidR="004956C8" w:rsidDel="005902AB">
          <w:delText>s</w:delText>
        </w:r>
        <w:r w:rsidR="004956C8" w:rsidRPr="00330C7F" w:rsidDel="005902AB">
          <w:delText xml:space="preserve">oil </w:delText>
        </w:r>
        <w:r w:rsidR="004956C8" w:rsidDel="005902AB">
          <w:delText>p</w:delText>
        </w:r>
        <w:r w:rsidR="004956C8" w:rsidRPr="00330C7F" w:rsidDel="005902AB">
          <w:delText xml:space="preserve">roperties </w:delText>
        </w:r>
      </w:del>
      <w:ins w:id="40" w:author="Gustav Grimstad" w:date="2023-11-01T15:28:00Z">
        <w:del w:id="41" w:author="Steinar Nordal" w:date="2024-01-10T14:34:00Z">
          <w:r w:rsidR="00952F96" w:rsidDel="005902AB">
            <w:delText>with 3D variations</w:delText>
          </w:r>
          <w:r w:rsidR="00952F96" w:rsidRPr="00330C7F" w:rsidDel="005902AB">
            <w:delText xml:space="preserve"> </w:delText>
          </w:r>
        </w:del>
      </w:ins>
      <w:del w:id="42" w:author="Steinar Nordal" w:date="2024-01-10T14:34:00Z">
        <w:r w:rsidR="00330C7F" w:rsidRPr="00330C7F" w:rsidDel="005902AB">
          <w:delText xml:space="preserve">for </w:delText>
        </w:r>
      </w:del>
      <w:ins w:id="43" w:author="Gustav Grimstad" w:date="2023-11-01T15:28:00Z">
        <w:del w:id="44" w:author="Steinar Nordal" w:date="2024-01-10T14:34:00Z">
          <w:r w:rsidR="00952F96" w:rsidDel="005902AB">
            <w:delText xml:space="preserve">the </w:delText>
          </w:r>
        </w:del>
      </w:ins>
      <w:del w:id="45" w:author="Steinar Nordal" w:date="2024-01-10T14:34:00Z">
        <w:r w:rsidR="004956C8" w:rsidDel="005902AB">
          <w:delText>m</w:delText>
        </w:r>
        <w:r w:rsidR="004956C8" w:rsidRPr="00330C7F" w:rsidDel="005902AB">
          <w:delText xml:space="preserve">aterial </w:delText>
        </w:r>
        <w:r w:rsidR="004956C8" w:rsidDel="005902AB">
          <w:delText>p</w:delText>
        </w:r>
        <w:r w:rsidR="004956C8" w:rsidRPr="00330C7F" w:rsidDel="005902AB">
          <w:delText>oints</w:delText>
        </w:r>
        <w:r w:rsidR="00362E9B" w:rsidDel="005902AB">
          <w:delText>,</w:delText>
        </w:r>
      </w:del>
    </w:p>
    <w:p w14:paraId="1B92248F" w14:textId="256F2776" w:rsidR="0050369F" w:rsidRDefault="00C56261" w:rsidP="0050369F">
      <w:pPr>
        <w:suppressAutoHyphens/>
        <w:overflowPunct w:val="0"/>
        <w:autoSpaceDE w:val="0"/>
        <w:autoSpaceDN w:val="0"/>
        <w:adjustRightInd w:val="0"/>
        <w:spacing w:after="0" w:line="480" w:lineRule="auto"/>
        <w:textAlignment w:val="baseline"/>
      </w:pPr>
      <w:r>
        <w:t>-</w:t>
      </w:r>
      <w:r w:rsidR="00362E9B">
        <w:t xml:space="preserve"> </w:t>
      </w:r>
      <w:ins w:id="46" w:author="Steinar Nordal" w:date="2024-01-10T14:34:00Z">
        <w:r w:rsidR="005902AB">
          <w:t xml:space="preserve">A </w:t>
        </w:r>
      </w:ins>
      <w:ins w:id="47" w:author="Steinar Nordal" w:date="2024-01-10T14:35:00Z">
        <w:r w:rsidR="005902AB">
          <w:t xml:space="preserve">numerical </w:t>
        </w:r>
      </w:ins>
      <w:ins w:id="48" w:author="Steinar Nordal" w:date="2024-01-10T14:39:00Z">
        <w:r w:rsidR="005902AB">
          <w:t>l</w:t>
        </w:r>
      </w:ins>
      <w:del w:id="49" w:author="Steinar Nordal" w:date="2024-01-10T14:39:00Z">
        <w:r w:rsidR="004956C8" w:rsidDel="005902AB">
          <w:delText>L</w:delText>
        </w:r>
      </w:del>
      <w:r w:rsidR="004956C8">
        <w:t xml:space="preserve">arge </w:t>
      </w:r>
      <w:ins w:id="50" w:author="Steinar Nordal" w:date="2024-01-10T14:39:00Z">
        <w:r w:rsidR="005902AB">
          <w:t>d</w:t>
        </w:r>
      </w:ins>
      <w:del w:id="51" w:author="Steinar Nordal" w:date="2024-01-10T14:39:00Z">
        <w:r w:rsidR="004956C8" w:rsidDel="005902AB">
          <w:delText>D</w:delText>
        </w:r>
      </w:del>
      <w:r w:rsidR="004956C8">
        <w:t>eformation model</w:t>
      </w:r>
      <w:del w:id="52" w:author="Steinar Nordal" w:date="2024-01-10T14:35:00Z">
        <w:r w:rsidR="004956C8" w:rsidDel="005902AB">
          <w:delText>ling</w:delText>
        </w:r>
      </w:del>
      <w:r w:rsidR="004956C8">
        <w:t xml:space="preserve"> </w:t>
      </w:r>
      <w:ins w:id="53" w:author="Steinar Nordal" w:date="2024-01-10T14:39:00Z">
        <w:r w:rsidR="005902AB">
          <w:t xml:space="preserve">using </w:t>
        </w:r>
      </w:ins>
      <w:del w:id="54" w:author="Steinar Nordal" w:date="2024-01-10T14:39:00Z">
        <w:r w:rsidR="004956C8" w:rsidDel="005902AB">
          <w:delText xml:space="preserve">with </w:delText>
        </w:r>
      </w:del>
      <w:r w:rsidR="004956C8">
        <w:t>the</w:t>
      </w:r>
      <w:r w:rsidR="004956C8" w:rsidRPr="00362E9B">
        <w:t xml:space="preserve"> </w:t>
      </w:r>
      <w:r w:rsidR="00362E9B" w:rsidRPr="00362E9B">
        <w:t>Material Point Method</w:t>
      </w:r>
      <w:r w:rsidR="00362E9B">
        <w:t>.</w:t>
      </w:r>
    </w:p>
    <w:p w14:paraId="55037146" w14:textId="2163DD81" w:rsidR="0088094B" w:rsidRDefault="005902AB" w:rsidP="00F74418">
      <w:pPr>
        <w:spacing w:line="480" w:lineRule="auto"/>
      </w:pPr>
      <w:ins w:id="55" w:author="Steinar Nordal" w:date="2024-01-10T14:39:00Z">
        <w:r>
          <w:t>The</w:t>
        </w:r>
      </w:ins>
      <w:ins w:id="56" w:author="Steinar Nordal" w:date="2024-01-10T14:40:00Z">
        <w:r>
          <w:t xml:space="preserve"> simulation involves </w:t>
        </w:r>
      </w:ins>
      <w:del w:id="57" w:author="Steinar Nordal" w:date="2024-01-10T14:40:00Z">
        <w:r w:rsidR="0088094B" w:rsidDel="005902AB">
          <w:delText xml:space="preserve">To facilitate </w:delText>
        </w:r>
      </w:del>
      <w:del w:id="58" w:author="Steinar Nordal" w:date="2024-01-10T14:25:00Z">
        <w:r w:rsidR="0088094B" w:rsidDel="0089773D">
          <w:delText>this 3D</w:delText>
        </w:r>
      </w:del>
      <w:del w:id="59" w:author="Steinar Nordal" w:date="2024-01-10T14:40:00Z">
        <w:r w:rsidR="0088094B" w:rsidDel="005902AB">
          <w:delText xml:space="preserve"> analysis, we rely on several key hypotheses. These encompass the selection of constitutive soil models, soil layer properties, </w:delText>
        </w:r>
      </w:del>
      <w:r w:rsidR="0088094B">
        <w:t xml:space="preserve">model initialization, the triggering process, </w:t>
      </w:r>
      <w:ins w:id="60" w:author="Steinar Nordal" w:date="2024-01-10T14:44:00Z">
        <w:r w:rsidR="009A5284">
          <w:t xml:space="preserve">the liquefaction </w:t>
        </w:r>
      </w:ins>
      <w:r w:rsidR="0088094B">
        <w:t xml:space="preserve">and </w:t>
      </w:r>
      <w:ins w:id="61" w:author="Steinar Nordal" w:date="2024-01-10T14:41:00Z">
        <w:r>
          <w:t>some</w:t>
        </w:r>
      </w:ins>
      <w:del w:id="62" w:author="Steinar Nordal" w:date="2024-01-10T14:41:00Z">
        <w:r w:rsidR="0088094B" w:rsidDel="005902AB">
          <w:delText>certain</w:delText>
        </w:r>
      </w:del>
      <w:r w:rsidR="0088094B">
        <w:t xml:space="preserve"> </w:t>
      </w:r>
      <w:ins w:id="63" w:author="Steinar Nordal" w:date="2024-01-10T14:45:00Z">
        <w:r w:rsidR="009A5284">
          <w:t xml:space="preserve">simplifying </w:t>
        </w:r>
      </w:ins>
      <w:del w:id="64" w:author="Steinar Nordal" w:date="2024-01-10T14:45:00Z">
        <w:r w:rsidR="0088094B" w:rsidDel="009A5284">
          <w:delText>simplif</w:delText>
        </w:r>
      </w:del>
      <w:del w:id="65" w:author="Steinar Nordal" w:date="2024-01-10T14:41:00Z">
        <w:r w:rsidR="0088094B" w:rsidDel="005902AB">
          <w:delText>ication</w:delText>
        </w:r>
      </w:del>
      <w:r w:rsidR="0088094B">
        <w:t xml:space="preserve"> assumptions. The following sections</w:t>
      </w:r>
      <w:ins w:id="66" w:author="Steinar Nordal" w:date="2024-01-10T14:46:00Z">
        <w:r w:rsidR="009A5284">
          <w:t xml:space="preserve"> </w:t>
        </w:r>
      </w:ins>
      <w:ins w:id="67" w:author="Steinar Nordal" w:date="2024-01-10T14:47:00Z">
        <w:r w:rsidR="009A5284">
          <w:t>present more d</w:t>
        </w:r>
      </w:ins>
      <w:ins w:id="68" w:author="Steinar Nordal" w:date="2024-01-10T14:48:00Z">
        <w:r w:rsidR="009A5284">
          <w:t>et</w:t>
        </w:r>
      </w:ins>
      <w:ins w:id="69" w:author="Steinar Nordal" w:date="2024-01-10T14:47:00Z">
        <w:r w:rsidR="009A5284">
          <w:t>ails</w:t>
        </w:r>
      </w:ins>
      <w:ins w:id="70" w:author="Steinar Nordal" w:date="2024-01-10T14:49:00Z">
        <w:r w:rsidR="009A5284">
          <w:t xml:space="preserve"> of the key components and the assumptions made</w:t>
        </w:r>
      </w:ins>
      <w:ins w:id="71" w:author="Steinar Nordal" w:date="2024-01-10T14:48:00Z">
        <w:r w:rsidR="009A5284">
          <w:t xml:space="preserve">. </w:t>
        </w:r>
      </w:ins>
      <w:del w:id="72" w:author="Steinar Nordal" w:date="2024-01-10T14:48:00Z">
        <w:r w:rsidR="0088094B" w:rsidDel="009A5284">
          <w:delText xml:space="preserve"> </w:delText>
        </w:r>
      </w:del>
      <w:del w:id="73" w:author="Steinar Nordal" w:date="2024-01-10T14:41:00Z">
        <w:r w:rsidR="0088094B" w:rsidDel="005902AB">
          <w:delText>provide a comprehensive and detailed exploration of these hypotheses.</w:delText>
        </w:r>
      </w:del>
    </w:p>
    <w:p w14:paraId="78FD12CF" w14:textId="77777777" w:rsidR="00E03EE3" w:rsidRPr="009440C5" w:rsidRDefault="00E03EE3" w:rsidP="00E03EE3">
      <w:pPr>
        <w:pStyle w:val="ListParagraph"/>
        <w:ind w:left="90"/>
        <w:jc w:val="center"/>
        <w:rPr>
          <w:lang w:val="en-US"/>
        </w:rPr>
      </w:pPr>
      <w:r w:rsidRPr="009440C5">
        <w:rPr>
          <w:noProof/>
          <w:lang w:val="en-US"/>
        </w:rPr>
        <w:drawing>
          <wp:inline distT="0" distB="0" distL="0" distR="0" wp14:anchorId="425FDBFF" wp14:editId="7287A94A">
            <wp:extent cx="5489746" cy="2609850"/>
            <wp:effectExtent l="0" t="0" r="0" b="0"/>
            <wp:docPr id="1" name="Picture 1"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rrow&#10;&#10;Description automatically generated"/>
                    <pic:cNvPicPr/>
                  </pic:nvPicPr>
                  <pic:blipFill>
                    <a:blip r:embed="rId18"/>
                    <a:stretch>
                      <a:fillRect/>
                    </a:stretch>
                  </pic:blipFill>
                  <pic:spPr>
                    <a:xfrm>
                      <a:off x="0" y="0"/>
                      <a:ext cx="5505730" cy="2617449"/>
                    </a:xfrm>
                    <a:prstGeom prst="rect">
                      <a:avLst/>
                    </a:prstGeom>
                  </pic:spPr>
                </pic:pic>
              </a:graphicData>
            </a:graphic>
          </wp:inline>
        </w:drawing>
      </w:r>
    </w:p>
    <w:p w14:paraId="1FC77853" w14:textId="77777777" w:rsidR="00E03EE3" w:rsidRPr="009440C5" w:rsidRDefault="00E03EE3" w:rsidP="00E03EE3">
      <w:pPr>
        <w:pStyle w:val="Caption"/>
        <w:ind w:left="720"/>
        <w:rPr>
          <w:sz w:val="18"/>
        </w:rPr>
      </w:pPr>
      <w:bookmarkStart w:id="74" w:name="_Ref110921516"/>
      <w:r w:rsidRPr="009440C5">
        <w:t xml:space="preserve">Figure </w:t>
      </w:r>
      <w:r>
        <w:fldChar w:fldCharType="begin"/>
      </w:r>
      <w:r>
        <w:instrText xml:space="preserve"> SEQ Figure \* ARABIC </w:instrText>
      </w:r>
      <w:r>
        <w:fldChar w:fldCharType="separate"/>
      </w:r>
      <w:r>
        <w:rPr>
          <w:noProof/>
        </w:rPr>
        <w:t>4</w:t>
      </w:r>
      <w:r>
        <w:rPr>
          <w:noProof/>
        </w:rPr>
        <w:fldChar w:fldCharType="end"/>
      </w:r>
      <w:bookmarkEnd w:id="74"/>
      <w:r w:rsidRPr="009440C5">
        <w:t xml:space="preserve"> </w:t>
      </w:r>
      <w:r>
        <w:t>F</w:t>
      </w:r>
      <w:r w:rsidRPr="00552C65">
        <w:t>ramework for three-dimensional modelling of the Gjerdrum quick clay landslide</w:t>
      </w:r>
    </w:p>
    <w:p w14:paraId="48B23F48" w14:textId="5006B360" w:rsidR="0068262A" w:rsidRPr="006D0074" w:rsidRDefault="0068262A" w:rsidP="00122089">
      <w:pPr>
        <w:pStyle w:val="Heading2"/>
        <w:ind w:left="0" w:firstLine="0"/>
      </w:pPr>
      <w:r w:rsidRPr="006D0074">
        <w:lastRenderedPageBreak/>
        <w:t>Undrained Elastoplastic Tresca Model</w:t>
      </w:r>
    </w:p>
    <w:p w14:paraId="2D7F9667" w14:textId="56C502CB" w:rsidR="00A17AA6" w:rsidRPr="009440C5" w:rsidRDefault="0093138F" w:rsidP="00E677A0">
      <w:pPr>
        <w:pStyle w:val="ListParagraph"/>
        <w:spacing w:line="480" w:lineRule="auto"/>
        <w:ind w:left="0"/>
      </w:pPr>
      <w:r w:rsidRPr="0093138F">
        <w:rPr>
          <w:rFonts w:eastAsiaTheme="minorHAnsi" w:cstheme="minorBidi"/>
          <w:szCs w:val="22"/>
          <w:lang w:val="en-US"/>
        </w:rPr>
        <w:t>Given the rapid nature of the landslide,</w:t>
      </w:r>
      <w:ins w:id="75" w:author="Gustav Grimstad" w:date="2023-11-01T15:29:00Z">
        <w:r w:rsidR="00952F96">
          <w:rPr>
            <w:rFonts w:eastAsiaTheme="minorHAnsi" w:cstheme="minorBidi"/>
            <w:szCs w:val="22"/>
            <w:lang w:val="en-US"/>
          </w:rPr>
          <w:t xml:space="preserve"> </w:t>
        </w:r>
      </w:ins>
      <w:del w:id="76" w:author="Gustav Grimstad" w:date="2023-11-01T15:29:00Z">
        <w:r w:rsidRPr="0093138F" w:rsidDel="00952F96">
          <w:rPr>
            <w:rFonts w:eastAsiaTheme="minorHAnsi" w:cstheme="minorBidi"/>
            <w:szCs w:val="22"/>
            <w:lang w:val="en-US"/>
          </w:rPr>
          <w:delText xml:space="preserve"> an </w:delText>
        </w:r>
      </w:del>
      <w:r w:rsidRPr="0093138F">
        <w:rPr>
          <w:rFonts w:eastAsiaTheme="minorHAnsi" w:cstheme="minorBidi"/>
          <w:szCs w:val="22"/>
          <w:lang w:val="en-US"/>
        </w:rPr>
        <w:t>undrained condition</w:t>
      </w:r>
      <w:ins w:id="77" w:author="Steinar Nordal" w:date="2024-01-10T15:10:00Z">
        <w:r w:rsidR="000765AC">
          <w:rPr>
            <w:rFonts w:eastAsiaTheme="minorHAnsi" w:cstheme="minorBidi"/>
            <w:szCs w:val="22"/>
            <w:lang w:val="en-US"/>
          </w:rPr>
          <w:t>s</w:t>
        </w:r>
      </w:ins>
      <w:r w:rsidRPr="0093138F">
        <w:rPr>
          <w:rFonts w:eastAsiaTheme="minorHAnsi" w:cstheme="minorBidi"/>
          <w:szCs w:val="22"/>
          <w:lang w:val="en-US"/>
        </w:rPr>
        <w:t xml:space="preserve"> </w:t>
      </w:r>
      <w:del w:id="78" w:author="Steinar Nordal" w:date="2024-01-10T15:10:00Z">
        <w:r w:rsidRPr="0093138F" w:rsidDel="000765AC">
          <w:rPr>
            <w:rFonts w:eastAsiaTheme="minorHAnsi" w:cstheme="minorBidi"/>
            <w:szCs w:val="22"/>
            <w:lang w:val="en-US"/>
          </w:rPr>
          <w:delText xml:space="preserve">is </w:delText>
        </w:r>
      </w:del>
      <w:ins w:id="79" w:author="Steinar Nordal" w:date="2024-01-10T15:10:00Z">
        <w:r w:rsidR="000765AC">
          <w:rPr>
            <w:rFonts w:eastAsiaTheme="minorHAnsi" w:cstheme="minorBidi"/>
            <w:szCs w:val="22"/>
            <w:lang w:val="en-US"/>
          </w:rPr>
          <w:t>are</w:t>
        </w:r>
        <w:r w:rsidR="000765AC" w:rsidRPr="0093138F">
          <w:rPr>
            <w:rFonts w:eastAsiaTheme="minorHAnsi" w:cstheme="minorBidi"/>
            <w:szCs w:val="22"/>
            <w:lang w:val="en-US"/>
          </w:rPr>
          <w:t xml:space="preserve"> </w:t>
        </w:r>
      </w:ins>
      <w:r w:rsidRPr="0093138F">
        <w:rPr>
          <w:rFonts w:eastAsiaTheme="minorHAnsi" w:cstheme="minorBidi"/>
          <w:szCs w:val="22"/>
          <w:lang w:val="en-US"/>
        </w:rPr>
        <w:t xml:space="preserve">assumed. </w:t>
      </w:r>
      <w:ins w:id="80" w:author="Gustav Grimstad" w:date="2023-11-01T15:29:00Z">
        <w:r w:rsidR="00952F96">
          <w:rPr>
            <w:rFonts w:eastAsiaTheme="minorHAnsi" w:cstheme="minorBidi"/>
            <w:szCs w:val="22"/>
            <w:lang w:val="en-US"/>
          </w:rPr>
          <w:t>A</w:t>
        </w:r>
      </w:ins>
      <w:del w:id="81" w:author="Gustav Grimstad" w:date="2023-11-01T15:29:00Z">
        <w:r w:rsidRPr="0093138F" w:rsidDel="00952F96">
          <w:rPr>
            <w:rFonts w:eastAsiaTheme="minorHAnsi" w:cstheme="minorBidi"/>
            <w:szCs w:val="22"/>
            <w:lang w:val="en-US"/>
          </w:rPr>
          <w:delText>Hence, a</w:delText>
        </w:r>
      </w:del>
      <w:r w:rsidRPr="0093138F">
        <w:rPr>
          <w:rFonts w:eastAsiaTheme="minorHAnsi" w:cstheme="minorBidi"/>
          <w:szCs w:val="22"/>
          <w:lang w:val="en-US"/>
        </w:rPr>
        <w:t xml:space="preserve">n elastoplastic </w:t>
      </w:r>
      <w:commentRangeStart w:id="82"/>
      <w:r w:rsidRPr="0093138F">
        <w:rPr>
          <w:rFonts w:eastAsiaTheme="minorHAnsi" w:cstheme="minorBidi"/>
          <w:szCs w:val="22"/>
          <w:lang w:val="en-US"/>
        </w:rPr>
        <w:t>Tresca</w:t>
      </w:r>
      <w:commentRangeEnd w:id="82"/>
      <w:r w:rsidR="00952F96">
        <w:rPr>
          <w:rStyle w:val="CommentReference"/>
          <w:rFonts w:eastAsiaTheme="minorHAnsi" w:cstheme="minorBidi"/>
          <w:lang w:val="en-US"/>
        </w:rPr>
        <w:commentReference w:id="82"/>
      </w:r>
      <w:r w:rsidRPr="0093138F">
        <w:rPr>
          <w:rFonts w:eastAsiaTheme="minorHAnsi" w:cstheme="minorBidi"/>
          <w:szCs w:val="22"/>
          <w:lang w:val="en-US"/>
        </w:rPr>
        <w:t xml:space="preserve"> model is used to represent the undrained behavior of the clay</w:t>
      </w:r>
      <w:del w:id="83" w:author="Gustav Grimstad" w:date="2023-11-01T15:29:00Z">
        <w:r w:rsidR="003221C9" w:rsidRPr="00B84707" w:rsidDel="00952F96">
          <w:rPr>
            <w:rFonts w:eastAsiaTheme="minorHAnsi" w:cstheme="minorBidi"/>
            <w:szCs w:val="22"/>
            <w:lang w:val="en-US"/>
          </w:rPr>
          <w:delText>.</w:delText>
        </w:r>
        <w:r w:rsidR="00A17AA6" w:rsidRPr="009440C5" w:rsidDel="00952F96">
          <w:delText xml:space="preserve"> There is no plastic volume change during shearing since the dilation angle is equal to 0</w:delText>
        </w:r>
      </w:del>
      <w:r w:rsidR="00A17AA6" w:rsidRPr="009440C5">
        <w:t xml:space="preserve">. </w:t>
      </w:r>
      <w:r w:rsidRPr="0093138F">
        <w:t>Th</w:t>
      </w:r>
      <w:ins w:id="84" w:author="Quoc Anh Tran" w:date="2024-01-19T10:29:00Z">
        <w:r w:rsidR="005F1BBE">
          <w:t>e</w:t>
        </w:r>
      </w:ins>
      <w:del w:id="85" w:author="Steinar Nordal" w:date="2024-01-10T15:11:00Z">
        <w:r w:rsidRPr="0093138F" w:rsidDel="000765AC">
          <w:delText>is</w:delText>
        </w:r>
      </w:del>
      <w:r w:rsidRPr="0093138F">
        <w:t xml:space="preserve"> model incorporates shear strength degradation, </w:t>
      </w:r>
      <w:del w:id="86" w:author="Steinar Nordal" w:date="2024-01-10T15:11:00Z">
        <w:r w:rsidRPr="0093138F" w:rsidDel="000765AC">
          <w:delText>w</w:delText>
        </w:r>
      </w:del>
      <w:ins w:id="87" w:author="Steinar Nordal" w:date="2024-01-10T15:11:00Z">
        <w:r w:rsidR="000765AC">
          <w:t xml:space="preserve">where </w:t>
        </w:r>
      </w:ins>
      <w:del w:id="88" w:author="Steinar Nordal" w:date="2024-01-10T15:11:00Z">
        <w:r w:rsidRPr="0093138F" w:rsidDel="000765AC">
          <w:delText>hich</w:delText>
        </w:r>
      </w:del>
      <w:r w:rsidRPr="0093138F">
        <w:t xml:space="preserve"> </w:t>
      </w:r>
      <w:ins w:id="89" w:author="Steinar Nordal" w:date="2024-01-10T15:12:00Z">
        <w:r w:rsidR="000765AC">
          <w:t xml:space="preserve">the strength </w:t>
        </w:r>
      </w:ins>
      <w:r w:rsidRPr="0093138F">
        <w:t xml:space="preserve">decreases with increasing plastic shear strains. The </w:t>
      </w:r>
      <w:del w:id="90" w:author="Steinar Nordal" w:date="2024-01-10T15:12:00Z">
        <w:r w:rsidRPr="0093138F" w:rsidDel="000765AC">
          <w:delText xml:space="preserve">undrained shear strength </w:delText>
        </w:r>
      </w:del>
      <w:r w:rsidRPr="0093138F">
        <w:t>degradation is described by</w:t>
      </w:r>
      <w:r w:rsidR="00A17AA6" w:rsidRPr="009440C5">
        <w:t>:</w:t>
      </w:r>
    </w:p>
    <w:tbl>
      <w:tblPr>
        <w:tblStyle w:val="TableGrid"/>
        <w:tblW w:w="5104"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545"/>
      </w:tblGrid>
      <w:tr w:rsidR="00A17AA6" w:rsidRPr="009440C5" w14:paraId="02F5E4CD" w14:textId="77777777" w:rsidTr="00AF10E1">
        <w:tc>
          <w:tcPr>
            <w:tcW w:w="4704" w:type="pct"/>
            <w:vAlign w:val="center"/>
          </w:tcPr>
          <w:p w14:paraId="12B9B8CD" w14:textId="2B1D6ED3" w:rsidR="00A17AA6" w:rsidRPr="00EA2152" w:rsidRDefault="00000000" w:rsidP="00A161C4">
            <w:pPr>
              <w:spacing w:line="259" w:lineRule="auto"/>
              <w:jc w:val="center"/>
              <w:rPr>
                <w:rFonts w:cs="Times New Roman"/>
                <w:iCs/>
              </w:rPr>
            </w:pPr>
            <m:oMathPara>
              <m:oMath>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u</m:t>
                    </m:r>
                  </m:sub>
                </m:sSub>
                <m:r>
                  <m:rPr>
                    <m:sty m:val="p"/>
                  </m:rPr>
                  <w:rPr>
                    <w:rFonts w:ascii="Cambria Math" w:hAnsi="Cambria Math" w:cs="Times New Roman"/>
                  </w:rPr>
                  <m:t>(</m:t>
                </m:r>
                <m:r>
                  <m:rPr>
                    <m:sty m:val="p"/>
                  </m:rPr>
                  <w:rPr>
                    <w:rFonts w:ascii="Cambria Math" w:hAnsi="Cambria Math" w:cs="Times New Roman"/>
                    <w:iCs/>
                  </w:rPr>
                  <w:sym w:font="Symbol" w:char="F067"/>
                </m:r>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u,ref</m:t>
                    </m:r>
                  </m:sub>
                </m:sSub>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1</m:t>
                    </m:r>
                  </m:num>
                  <m:den>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t</m:t>
                        </m:r>
                      </m:sub>
                    </m:sSub>
                  </m:den>
                </m:f>
                <m:r>
                  <m:rPr>
                    <m:sty m:val="p"/>
                  </m:rPr>
                  <w:rPr>
                    <w:rFonts w:ascii="Cambria Math" w:hAnsi="Cambria Math" w:cs="Times New Roman"/>
                  </w:rPr>
                  <m:t>+</m:t>
                </m:r>
                <m:sSup>
                  <m:sSupPr>
                    <m:ctrlPr>
                      <w:rPr>
                        <w:rFonts w:ascii="Cambria Math" w:hAnsi="Cambria Math" w:cs="Times New Roman"/>
                        <w:iCs/>
                      </w:rPr>
                    </m:ctrlPr>
                  </m:sSupPr>
                  <m:e>
                    <m:r>
                      <m:rPr>
                        <m:sty m:val="p"/>
                      </m:rPr>
                      <w:rPr>
                        <w:rFonts w:ascii="Cambria Math" w:hAnsi="Cambria Math" w:cs="Times New Roman"/>
                      </w:rPr>
                      <m:t>(1-</m:t>
                    </m:r>
                    <m:f>
                      <m:fPr>
                        <m:ctrlPr>
                          <w:rPr>
                            <w:rFonts w:ascii="Cambria Math" w:hAnsi="Cambria Math" w:cs="Times New Roman"/>
                            <w:iCs/>
                          </w:rPr>
                        </m:ctrlPr>
                      </m:fPr>
                      <m:num>
                        <m:r>
                          <m:rPr>
                            <m:sty m:val="p"/>
                          </m:rPr>
                          <w:rPr>
                            <w:rFonts w:ascii="Cambria Math" w:hAnsi="Cambria Math" w:cs="Times New Roman"/>
                          </w:rPr>
                          <m:t>1</m:t>
                        </m:r>
                      </m:num>
                      <m:den>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t</m:t>
                            </m:r>
                          </m:sub>
                        </m:sSub>
                      </m:den>
                    </m:f>
                    <m:r>
                      <m:rPr>
                        <m:sty m:val="p"/>
                      </m:rPr>
                      <w:rPr>
                        <w:rFonts w:ascii="Cambria Math" w:hAnsi="Cambria Math" w:cs="Times New Roman"/>
                      </w:rPr>
                      <m:t>)e</m:t>
                    </m:r>
                  </m:e>
                  <m:sup>
                    <m:r>
                      <m:rPr>
                        <m:sty m:val="p"/>
                      </m:rPr>
                      <w:rPr>
                        <w:rFonts w:ascii="Cambria Math" w:hAnsi="Cambria Math" w:cs="Times New Roman"/>
                      </w:rPr>
                      <m:t>-3</m:t>
                    </m:r>
                    <m:r>
                      <m:rPr>
                        <m:sty m:val="p"/>
                      </m:rPr>
                      <w:rPr>
                        <w:rFonts w:ascii="Cambria Math" w:hAnsi="Cambria Math" w:cs="Times New Roman"/>
                        <w:iCs/>
                      </w:rPr>
                      <w:sym w:font="Symbol" w:char="F067"/>
                    </m:r>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iCs/>
                          </w:rPr>
                          <w:sym w:font="Symbol" w:char="F067"/>
                        </m:r>
                      </m:e>
                      <m:sub>
                        <m:r>
                          <m:rPr>
                            <m:sty m:val="p"/>
                          </m:rPr>
                          <w:rPr>
                            <w:rFonts w:ascii="Cambria Math" w:hAnsi="Cambria Math" w:cs="Times New Roman"/>
                          </w:rPr>
                          <m:t>95</m:t>
                        </m:r>
                      </m:sub>
                    </m:sSub>
                  </m:sup>
                </m:sSup>
                <m:r>
                  <m:rPr>
                    <m:sty m:val="p"/>
                  </m:rPr>
                  <w:rPr>
                    <w:rFonts w:ascii="Cambria Math" w:hAnsi="Cambria Math" w:cs="Times New Roman"/>
                  </w:rPr>
                  <m:t>]</m:t>
                </m:r>
              </m:oMath>
            </m:oMathPara>
          </w:p>
        </w:tc>
        <w:tc>
          <w:tcPr>
            <w:tcW w:w="296" w:type="pct"/>
            <w:vAlign w:val="center"/>
          </w:tcPr>
          <w:p w14:paraId="79F3399B" w14:textId="0DC2A28F" w:rsidR="00A17AA6" w:rsidRPr="009440C5" w:rsidRDefault="00A17AA6" w:rsidP="00A161C4">
            <w:pPr>
              <w:spacing w:line="259" w:lineRule="auto"/>
              <w:jc w:val="center"/>
              <w:rPr>
                <w:rFonts w:cs="Times New Roman"/>
              </w:rPr>
            </w:pPr>
            <w:bookmarkStart w:id="91" w:name="_Ref147499650"/>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B2282F">
              <w:rPr>
                <w:rFonts w:cs="Times New Roman"/>
                <w:noProof/>
              </w:rPr>
              <w:t>1</w:t>
            </w:r>
            <w:r w:rsidRPr="009440C5">
              <w:rPr>
                <w:rFonts w:cs="Times New Roman"/>
              </w:rPr>
              <w:fldChar w:fldCharType="end"/>
            </w:r>
            <w:bookmarkEnd w:id="91"/>
            <w:r w:rsidRPr="009440C5">
              <w:rPr>
                <w:rFonts w:cs="Times New Roman"/>
              </w:rPr>
              <w:t>)</w:t>
            </w:r>
          </w:p>
        </w:tc>
      </w:tr>
    </w:tbl>
    <w:p w14:paraId="2E5738C2" w14:textId="5A38A2FD" w:rsidR="00A17AA6" w:rsidRPr="009440C5" w:rsidRDefault="00AF10E1" w:rsidP="00D52666">
      <w:pPr>
        <w:ind w:left="360"/>
        <w:jc w:val="center"/>
      </w:pPr>
      <w:r>
        <w:rPr>
          <w:noProof/>
        </w:rPr>
        <w:drawing>
          <wp:inline distT="0" distB="0" distL="0" distR="0" wp14:anchorId="61353D56" wp14:editId="06BF6EC4">
            <wp:extent cx="2903546" cy="2270941"/>
            <wp:effectExtent l="0" t="0" r="0" b="0"/>
            <wp:docPr id="130572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08508" cy="2274822"/>
                    </a:xfrm>
                    <a:prstGeom prst="rect">
                      <a:avLst/>
                    </a:prstGeom>
                    <a:noFill/>
                    <a:ln>
                      <a:noFill/>
                    </a:ln>
                  </pic:spPr>
                </pic:pic>
              </a:graphicData>
            </a:graphic>
          </wp:inline>
        </w:drawing>
      </w:r>
    </w:p>
    <w:p w14:paraId="63292B5D" w14:textId="1F042278" w:rsidR="00A17AA6" w:rsidRPr="009440C5" w:rsidRDefault="00A17AA6" w:rsidP="00D52666">
      <w:pPr>
        <w:pStyle w:val="Caption"/>
        <w:ind w:left="360"/>
      </w:pPr>
      <w:r w:rsidRPr="009440C5">
        <w:t xml:space="preserve">Figure </w:t>
      </w:r>
      <w:fldSimple w:instr=" SEQ Figure \* ARABIC ">
        <w:r w:rsidR="00B2282F">
          <w:rPr>
            <w:noProof/>
          </w:rPr>
          <w:t>5</w:t>
        </w:r>
      </w:fldSimple>
      <w:r w:rsidRPr="009440C5">
        <w:t xml:space="preserve"> Constitutive model for sensitive clays</w:t>
      </w:r>
    </w:p>
    <w:p w14:paraId="3D718B2B" w14:textId="77777777" w:rsidR="00A17AA6" w:rsidRPr="009440C5" w:rsidRDefault="00A17AA6" w:rsidP="008E25A4">
      <w:pPr>
        <w:suppressAutoHyphens/>
        <w:spacing w:after="0" w:line="480" w:lineRule="auto"/>
      </w:pPr>
      <m:oMath>
        <m:r>
          <m:rPr>
            <m:sty m:val="p"/>
          </m:rPr>
          <w:rPr>
            <w:rFonts w:ascii="Cambria Math" w:hAnsi="Cambria Math"/>
          </w:rPr>
          <m:t>where</m:t>
        </m:r>
        <m:r>
          <w:rPr>
            <w:rFonts w:ascii="Cambria Math" w:hAnsi="Cambria Math"/>
          </w:rPr>
          <m:t xml:space="preserve"> </m:t>
        </m:r>
        <m:r>
          <m:rPr>
            <m:sty m:val="p"/>
          </m:rPr>
          <w:rPr>
            <w:rFonts w:ascii="Cambria Math" w:hAnsi="Cambria Math"/>
          </w:rPr>
          <w:sym w:font="Symbol" w:char="F067"/>
        </m:r>
      </m:oMath>
      <w:r w:rsidRPr="009440C5">
        <w:t xml:space="preserve"> is the current accumulated shear strain,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Pr="008E25A4">
        <w:rPr>
          <w:rFonts w:eastAsiaTheme="minorEastAsia"/>
        </w:rPr>
        <w:t xml:space="preserve"> is the </w:t>
      </w:r>
      <w:r w:rsidRPr="009440C5">
        <w:t>accumulated shear strains required to obtain 95% reduction of shear strength</w:t>
      </w:r>
      <w:r w:rsidRPr="009440C5" w:rsidDel="006A6882">
        <w:t xml:space="preserve"> </w:t>
      </w:r>
      <w:r w:rsidRPr="009440C5">
        <w:t>and the sensitivity S</w:t>
      </w:r>
      <w:r w:rsidRPr="008E25A4">
        <w:rPr>
          <w:vertAlign w:val="subscript"/>
        </w:rPr>
        <w:t>t</w:t>
      </w:r>
      <w:r w:rsidRPr="009440C5">
        <w:t xml:space="preserve"> is the ratio of undisturbed over remoulded undrained shear strength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oMath>
      <w:r w:rsidRPr="009440C5">
        <w:t>:</w:t>
      </w:r>
    </w:p>
    <w:tbl>
      <w:tblPr>
        <w:tblStyle w:val="TableGrid"/>
        <w:tblW w:w="5026"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8"/>
        <w:gridCol w:w="405"/>
      </w:tblGrid>
      <w:tr w:rsidR="00A17AA6" w:rsidRPr="009440C5" w14:paraId="4F6DB433" w14:textId="77777777" w:rsidTr="00AF10E1">
        <w:tc>
          <w:tcPr>
            <w:tcW w:w="4777" w:type="pct"/>
            <w:vAlign w:val="center"/>
          </w:tcPr>
          <w:p w14:paraId="47F4B82D" w14:textId="6D1C377F" w:rsidR="00A17AA6" w:rsidRPr="0087350F" w:rsidRDefault="00000000" w:rsidP="00EA2152">
            <w:pPr>
              <w:spacing w:after="120" w:line="259" w:lineRule="auto"/>
              <w:rPr>
                <w:rFonts w:cs="Times New Roman"/>
                <w:iCs/>
              </w:rPr>
            </w:pPr>
            <m:oMathPara>
              <m:oMathParaPr>
                <m:jc m:val="center"/>
              </m:oMathParaPr>
              <m:oMath>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t</m:t>
                    </m:r>
                  </m:sub>
                </m:sSub>
                <m:r>
                  <m:rPr>
                    <m:sty m:val="p"/>
                  </m:rPr>
                  <w:rPr>
                    <w:rFonts w:ascii="Cambria Math" w:hAnsi="Cambria Math" w:cs="Times New Roman"/>
                  </w:rPr>
                  <m:t>=</m:t>
                </m:r>
                <m:f>
                  <m:fPr>
                    <m:ctrlPr>
                      <w:rPr>
                        <w:rFonts w:ascii="Cambria Math" w:hAnsi="Cambria Math" w:cs="Times New Roman"/>
                        <w:iCs/>
                      </w:rPr>
                    </m:ctrlPr>
                  </m:fPr>
                  <m:num>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u,ref</m:t>
                        </m:r>
                      </m:sub>
                    </m:sSub>
                  </m:num>
                  <m:den>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ur</m:t>
                        </m:r>
                      </m:sub>
                    </m:sSub>
                  </m:den>
                </m:f>
              </m:oMath>
            </m:oMathPara>
          </w:p>
        </w:tc>
        <w:tc>
          <w:tcPr>
            <w:tcW w:w="223" w:type="pct"/>
            <w:vAlign w:val="center"/>
          </w:tcPr>
          <w:p w14:paraId="124A8219" w14:textId="3645404A" w:rsidR="00A17AA6" w:rsidRPr="009440C5" w:rsidRDefault="00A17AA6" w:rsidP="00A161C4">
            <w:pPr>
              <w:spacing w:line="259" w:lineRule="auto"/>
              <w:jc w:val="center"/>
              <w:rPr>
                <w:rFonts w:cs="Times New Roman"/>
              </w:rPr>
            </w:pPr>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B2282F">
              <w:rPr>
                <w:rFonts w:cs="Times New Roman"/>
                <w:noProof/>
              </w:rPr>
              <w:t>2</w:t>
            </w:r>
            <w:r w:rsidRPr="009440C5">
              <w:rPr>
                <w:rFonts w:cs="Times New Roman"/>
              </w:rPr>
              <w:fldChar w:fldCharType="end"/>
            </w:r>
            <w:r w:rsidRPr="009440C5">
              <w:rPr>
                <w:rFonts w:cs="Times New Roman"/>
              </w:rPr>
              <w:t>)</w:t>
            </w:r>
          </w:p>
        </w:tc>
      </w:tr>
    </w:tbl>
    <w:p w14:paraId="0F642DFF" w14:textId="7A2F3872" w:rsidR="00920B5C" w:rsidRPr="006D0074" w:rsidRDefault="00920B5C" w:rsidP="00122089">
      <w:pPr>
        <w:pStyle w:val="Heading2"/>
        <w:ind w:left="0" w:firstLine="0"/>
      </w:pPr>
      <w:r w:rsidRPr="006D0074">
        <w:t>Soil Layer Classifications</w:t>
      </w:r>
    </w:p>
    <w:p w14:paraId="54DB952C" w14:textId="11BDCABB" w:rsidR="006217D5" w:rsidRDefault="000A1144" w:rsidP="00426198">
      <w:pPr>
        <w:spacing w:line="480" w:lineRule="auto"/>
      </w:pPr>
      <w:r w:rsidRPr="000A1144">
        <w:t xml:space="preserve">Soil layers, as per soil investigations, consist of three main layers: bedrock, non-sensitive clay, and quick clay. Bedrock is considered rigid, non-sensitive clay layers are modeled with a Tresca softening model and low sensitivity (1-10), while quick clay layers are modeled using the Tresca softening model with high sensitivity (20-100). </w:t>
      </w:r>
      <w:r w:rsidR="006217D5" w:rsidRPr="00426198">
        <w:t xml:space="preserve">The undrained </w:t>
      </w:r>
      <w:r w:rsidR="00426198">
        <w:t>shear strength</w:t>
      </w:r>
      <w:r w:rsidR="008A2A2E">
        <w:t>s</w:t>
      </w:r>
      <w:r w:rsidR="006217D5" w:rsidRPr="00426198">
        <w:t xml:space="preserve"> are </w:t>
      </w:r>
      <w:r w:rsidR="006217D5" w:rsidRPr="00426198">
        <w:lastRenderedPageBreak/>
        <w:t>obtained from CPTUs retrieved from</w:t>
      </w:r>
      <w:r w:rsidR="00A96383">
        <w:t xml:space="preserve"> soil investigation report</w:t>
      </w:r>
      <w:r w:rsidR="00F42376">
        <w:t>s</w:t>
      </w:r>
      <w:r w:rsidR="006217D5" w:rsidRPr="00426198">
        <w:t xml:space="preserve"> </w:t>
      </w:r>
      <w:r w:rsidR="008A2A2E">
        <w:fldChar w:fldCharType="begin"/>
      </w:r>
      <w:r w:rsidR="008A2A2E">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8A2A2E">
        <w:fldChar w:fldCharType="separate"/>
      </w:r>
      <w:r w:rsidR="008A2A2E">
        <w:rPr>
          <w:noProof/>
        </w:rPr>
        <w:t>(Multiconsult, 2021a-b)</w:t>
      </w:r>
      <w:r w:rsidR="008A2A2E">
        <w:fldChar w:fldCharType="end"/>
      </w:r>
      <w:r w:rsidR="00124A70">
        <w:t xml:space="preserve"> </w:t>
      </w:r>
      <w:r w:rsidR="00124A70" w:rsidRPr="00426198">
        <w:t>for the entire area</w:t>
      </w:r>
      <w:r w:rsidR="006217D5" w:rsidRPr="00426198">
        <w:t xml:space="preserve">. </w:t>
      </w:r>
    </w:p>
    <w:p w14:paraId="2874DB6C" w14:textId="6CD0191B" w:rsidR="004D326C" w:rsidRDefault="004D326C" w:rsidP="00122089">
      <w:pPr>
        <w:pStyle w:val="Heading2"/>
        <w:ind w:left="0" w:firstLine="0"/>
      </w:pPr>
      <w:r w:rsidRPr="006D0074">
        <w:t>Two Phases of Simulation</w:t>
      </w:r>
    </w:p>
    <w:p w14:paraId="29F3B9A8" w14:textId="708337A1" w:rsidR="007739B4" w:rsidRDefault="007739B4" w:rsidP="00B64DF1">
      <w:pPr>
        <w:pStyle w:val="ListParagraph"/>
        <w:spacing w:line="480" w:lineRule="auto"/>
        <w:ind w:left="0"/>
      </w:pPr>
      <w:r w:rsidRPr="007739B4">
        <w:t>The simulation is divided into two phases:</w:t>
      </w:r>
    </w:p>
    <w:p w14:paraId="1AE720A4" w14:textId="276F8616" w:rsidR="008E33E8" w:rsidRDefault="008E33E8" w:rsidP="008E33E8">
      <w:pPr>
        <w:spacing w:line="480" w:lineRule="auto"/>
      </w:pPr>
      <w:r>
        <w:t>- P</w:t>
      </w:r>
      <w:r w:rsidRPr="008E33E8">
        <w:t xml:space="preserve">hase 1: Establishing initial stresses </w:t>
      </w:r>
      <w:r w:rsidR="00C23FBE">
        <w:t xml:space="preserve">under gravity </w:t>
      </w:r>
      <w:r w:rsidRPr="008E33E8">
        <w:t xml:space="preserve">using the </w:t>
      </w:r>
      <w:r>
        <w:t xml:space="preserve">estimated </w:t>
      </w:r>
      <w:r w:rsidRPr="008E33E8">
        <w:t>topography data from 2007</w:t>
      </w:r>
      <w:del w:id="92" w:author="Quoc Anh Tran" w:date="2024-01-22T09:55:00Z">
        <w:r w:rsidRPr="008E33E8" w:rsidDel="00006CC5">
          <w:delText xml:space="preserve"> and </w:delText>
        </w:r>
        <w:commentRangeStart w:id="93"/>
        <w:commentRangeStart w:id="94"/>
        <w:r w:rsidR="00F42376" w:rsidDel="00006CC5">
          <w:delText xml:space="preserve">the </w:delText>
        </w:r>
        <w:r w:rsidRPr="008E33E8" w:rsidDel="00006CC5">
          <w:delText>undrained soil parameters</w:delText>
        </w:r>
      </w:del>
      <w:r w:rsidRPr="008E33E8">
        <w:t>.</w:t>
      </w:r>
      <w:commentRangeEnd w:id="93"/>
      <w:r w:rsidR="005B0FEE">
        <w:rPr>
          <w:rStyle w:val="CommentReference"/>
        </w:rPr>
        <w:commentReference w:id="93"/>
      </w:r>
      <w:commentRangeEnd w:id="94"/>
      <w:r w:rsidR="008C1B7A">
        <w:rPr>
          <w:rStyle w:val="CommentReference"/>
        </w:rPr>
        <w:commentReference w:id="94"/>
      </w:r>
    </w:p>
    <w:p w14:paraId="65A34C0D" w14:textId="133A61B0" w:rsidR="00606D40" w:rsidRDefault="00606D40" w:rsidP="008E33E8">
      <w:pPr>
        <w:spacing w:line="480" w:lineRule="auto"/>
      </w:pPr>
      <w:r>
        <w:t xml:space="preserve">- </w:t>
      </w:r>
      <w:r w:rsidRPr="00606D40">
        <w:t xml:space="preserve">Phase 2: Utilizing </w:t>
      </w:r>
      <w:r w:rsidR="001A490F">
        <w:t>the undrained</w:t>
      </w:r>
      <w:r w:rsidR="001A490F" w:rsidRPr="00606D40">
        <w:t xml:space="preserve"> </w:t>
      </w:r>
      <w:r w:rsidRPr="00606D40">
        <w:t xml:space="preserve">soil properties to study the retrogressive failure process. </w:t>
      </w:r>
      <w:ins w:id="95" w:author="Steinar Nordal" w:date="2024-01-10T15:27:00Z">
        <w:r w:rsidR="005B0FEE">
          <w:t>For initiation of the slide</w:t>
        </w:r>
      </w:ins>
      <w:del w:id="96" w:author="Steinar Nordal" w:date="2024-01-10T15:27:00Z">
        <w:r w:rsidRPr="00606D40" w:rsidDel="005B0FEE">
          <w:delText>Here</w:delText>
        </w:r>
      </w:del>
      <w:r w:rsidRPr="00606D40">
        <w:t>, the topographical differences between 2015 and 2007 are removed to mimic erosion. Given negligible erosion between 2015 and 2020</w:t>
      </w:r>
      <w:r w:rsidR="00BA2BEE">
        <w:t xml:space="preserve"> </w:t>
      </w:r>
      <w:r w:rsidR="00BA2BEE" w:rsidRPr="009440C5">
        <w:t>(</w:t>
      </w:r>
      <w:r w:rsidR="00BA2BEE">
        <w:t xml:space="preserve">see </w:t>
      </w:r>
      <w:r w:rsidR="00BA2BEE">
        <w:fldChar w:fldCharType="begin"/>
      </w:r>
      <w:r w:rsidR="00BA2BEE">
        <w:instrText xml:space="preserve"> REF _Ref147482953 \h </w:instrText>
      </w:r>
      <w:r w:rsidR="00BA2BEE">
        <w:fldChar w:fldCharType="separate"/>
      </w:r>
      <w:r w:rsidR="00B2282F" w:rsidRPr="009440C5">
        <w:t xml:space="preserve">Figure </w:t>
      </w:r>
      <w:r w:rsidR="00B2282F">
        <w:rPr>
          <w:noProof/>
        </w:rPr>
        <w:t>2</w:t>
      </w:r>
      <w:r w:rsidR="00BA2BEE">
        <w:fldChar w:fldCharType="end"/>
      </w:r>
      <w:r w:rsidR="00BA2BEE" w:rsidRPr="009440C5">
        <w:t>)</w:t>
      </w:r>
      <w:r w:rsidRPr="00606D40">
        <w:t>, the topography of 2015 represents the initial terrain elevation before the slide. Terrain elevation and soil layer data are sourced from the 3D LeapFrog model</w:t>
      </w:r>
      <w:r w:rsidR="004370F6">
        <w:t xml:space="preserve"> </w:t>
      </w:r>
      <w:r w:rsidR="004370F6">
        <w:fldChar w:fldCharType="begin"/>
      </w:r>
      <w:r w:rsidR="004370F6">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4370F6">
        <w:fldChar w:fldCharType="separate"/>
      </w:r>
      <w:r w:rsidR="004370F6">
        <w:rPr>
          <w:noProof/>
        </w:rPr>
        <w:t>(Multiconsult, 2021a-b)</w:t>
      </w:r>
      <w:r w:rsidR="004370F6">
        <w:fldChar w:fldCharType="end"/>
      </w:r>
      <w:r w:rsidR="004370F6">
        <w:t>.</w:t>
      </w:r>
    </w:p>
    <w:p w14:paraId="15062BF9" w14:textId="7614421E" w:rsidR="00C42F26" w:rsidRPr="006D0074" w:rsidRDefault="00C42F26" w:rsidP="006D0074">
      <w:pPr>
        <w:pStyle w:val="Heading2"/>
        <w:ind w:left="0" w:firstLine="0"/>
      </w:pPr>
      <w:r w:rsidRPr="006D0074">
        <w:t>Model Scope and Limitations</w:t>
      </w:r>
    </w:p>
    <w:bookmarkEnd w:id="1"/>
    <w:bookmarkEnd w:id="2"/>
    <w:bookmarkEnd w:id="3"/>
    <w:p w14:paraId="160EF3F0" w14:textId="6A6CC1B7" w:rsidR="001001DC" w:rsidRDefault="001001DC" w:rsidP="00E677A0">
      <w:pPr>
        <w:pStyle w:val="ListParagraph"/>
        <w:spacing w:line="480" w:lineRule="auto"/>
        <w:ind w:left="0"/>
        <w:rPr>
          <w:rFonts w:eastAsiaTheme="minorHAnsi" w:cstheme="minorBidi"/>
          <w:szCs w:val="22"/>
          <w:lang w:val="en-US"/>
        </w:rPr>
      </w:pPr>
      <w:r w:rsidRPr="007E56DE">
        <w:rPr>
          <w:rFonts w:eastAsiaTheme="minorHAnsi" w:cstheme="minorBidi"/>
          <w:szCs w:val="22"/>
          <w:lang w:val="en-US"/>
        </w:rPr>
        <w:t xml:space="preserve">The model </w:t>
      </w:r>
      <w:del w:id="97" w:author="Steinar Nordal" w:date="2024-01-10T15:28:00Z">
        <w:r w:rsidRPr="007E56DE" w:rsidDel="00500C4F">
          <w:rPr>
            <w:rFonts w:eastAsiaTheme="minorHAnsi" w:cstheme="minorBidi"/>
            <w:szCs w:val="22"/>
            <w:lang w:val="en-US"/>
          </w:rPr>
          <w:delText xml:space="preserve">does not </w:delText>
        </w:r>
        <w:r w:rsidR="008B07C3" w:rsidDel="00500C4F">
          <w:rPr>
            <w:rFonts w:eastAsiaTheme="minorHAnsi" w:cstheme="minorBidi"/>
            <w:szCs w:val="22"/>
            <w:lang w:val="en-US"/>
          </w:rPr>
          <w:delText>calculate</w:delText>
        </w:r>
        <w:r w:rsidR="008B07C3" w:rsidRPr="007E56DE" w:rsidDel="00500C4F">
          <w:rPr>
            <w:rFonts w:eastAsiaTheme="minorHAnsi" w:cstheme="minorBidi"/>
            <w:szCs w:val="22"/>
            <w:lang w:val="en-US"/>
          </w:rPr>
          <w:delText xml:space="preserve"> </w:delText>
        </w:r>
        <w:r w:rsidRPr="007E56DE" w:rsidDel="00500C4F">
          <w:rPr>
            <w:rFonts w:eastAsiaTheme="minorHAnsi" w:cstheme="minorBidi"/>
            <w:szCs w:val="22"/>
            <w:lang w:val="en-US"/>
          </w:rPr>
          <w:delText xml:space="preserve">the run-out distance during the landslide mobility but </w:delText>
        </w:r>
      </w:del>
      <w:r w:rsidRPr="007E56DE">
        <w:rPr>
          <w:rFonts w:eastAsiaTheme="minorHAnsi" w:cstheme="minorBidi"/>
          <w:szCs w:val="22"/>
          <w:lang w:val="en-US"/>
        </w:rPr>
        <w:t>focuses on the analysis of the triggering and retrogressive failure mechanism.</w:t>
      </w:r>
      <w:r>
        <w:rPr>
          <w:rFonts w:eastAsiaTheme="minorHAnsi" w:cstheme="minorBidi"/>
          <w:szCs w:val="22"/>
          <w:lang w:val="en-US"/>
        </w:rPr>
        <w:t xml:space="preserve"> </w:t>
      </w:r>
      <w:r w:rsidRPr="007E56DE">
        <w:rPr>
          <w:rFonts w:eastAsiaTheme="minorHAnsi" w:cstheme="minorBidi"/>
          <w:szCs w:val="22"/>
          <w:lang w:val="en-US"/>
        </w:rPr>
        <w:t>The model does not account for several important factors related to the failure including soil anisotropy, hydraulic conditions, weather conditions</w:t>
      </w:r>
      <w:r w:rsidR="00FB371C">
        <w:rPr>
          <w:rFonts w:eastAsiaTheme="minorHAnsi" w:cstheme="minorBidi"/>
          <w:szCs w:val="22"/>
          <w:lang w:val="en-US"/>
        </w:rPr>
        <w:t xml:space="preserve">, </w:t>
      </w:r>
      <w:r w:rsidRPr="007E56DE">
        <w:rPr>
          <w:rFonts w:eastAsiaTheme="minorHAnsi" w:cstheme="minorBidi"/>
          <w:szCs w:val="22"/>
          <w:lang w:val="en-US"/>
        </w:rPr>
        <w:t>external loads attributable to buildings, or snow accumulations.</w:t>
      </w:r>
    </w:p>
    <w:p w14:paraId="7BD6558A" w14:textId="2DEC4704" w:rsidR="0070787A" w:rsidRDefault="005C2C6A" w:rsidP="00FC5061">
      <w:pPr>
        <w:pStyle w:val="ListParagraph"/>
        <w:spacing w:line="480" w:lineRule="auto"/>
        <w:ind w:left="0"/>
        <w:rPr>
          <w:rFonts w:eastAsiaTheme="majorEastAsia" w:cstheme="majorBidi"/>
          <w:b/>
          <w:sz w:val="32"/>
          <w:szCs w:val="32"/>
        </w:rPr>
      </w:pPr>
      <w:r>
        <w:t xml:space="preserve">In the upcoming sections, we will delve into each of these components in detail, </w:t>
      </w:r>
      <w:r w:rsidR="00AB3E46">
        <w:t>including</w:t>
      </w:r>
      <w:r>
        <w:t xml:space="preserve"> the 3D reconstruction of terrain and soil layers, the assignment of</w:t>
      </w:r>
      <w:del w:id="98" w:author="Gustav Grimstad" w:date="2023-11-01T15:31:00Z">
        <w:r w:rsidDel="00952F96">
          <w:delText xml:space="preserve"> 3D</w:delText>
        </w:r>
      </w:del>
      <w:r>
        <w:t xml:space="preserve"> soil properties to material points, and the application of the Material Point Method for modeling large deformations.</w:t>
      </w:r>
    </w:p>
    <w:p w14:paraId="7B10E3FB" w14:textId="245F6C9C" w:rsidR="000A6F14" w:rsidRDefault="00B06C8F" w:rsidP="000A6F14">
      <w:pPr>
        <w:pStyle w:val="Heading1"/>
      </w:pPr>
      <w:r w:rsidRPr="009440C5">
        <w:t>Three-dimensional</w:t>
      </w:r>
      <w:r w:rsidR="003F48F8" w:rsidRPr="009440C5">
        <w:t xml:space="preserve"> t</w:t>
      </w:r>
      <w:r w:rsidR="00BC74C4" w:rsidRPr="009440C5">
        <w:t xml:space="preserve">errain </w:t>
      </w:r>
      <w:r w:rsidR="003F48F8" w:rsidRPr="009440C5">
        <w:t xml:space="preserve">and layer </w:t>
      </w:r>
      <w:r w:rsidR="00501347" w:rsidRPr="009440C5">
        <w:t>model</w:t>
      </w:r>
      <w:r w:rsidR="0059415A" w:rsidRPr="009440C5">
        <w:t xml:space="preserve"> </w:t>
      </w:r>
      <w:r w:rsidR="000800B1" w:rsidRPr="009440C5">
        <w:t>reconstruction</w:t>
      </w:r>
    </w:p>
    <w:p w14:paraId="69A7BB20" w14:textId="492622E4" w:rsidR="00035DCA" w:rsidRDefault="00FB371C" w:rsidP="00610088">
      <w:pPr>
        <w:suppressAutoHyphens/>
        <w:overflowPunct w:val="0"/>
        <w:autoSpaceDE w:val="0"/>
        <w:autoSpaceDN w:val="0"/>
        <w:adjustRightInd w:val="0"/>
        <w:spacing w:after="0" w:line="480" w:lineRule="auto"/>
        <w:textAlignment w:val="baseline"/>
      </w:pPr>
      <w:r>
        <w:t>S</w:t>
      </w:r>
      <w:r w:rsidR="000D1536" w:rsidRPr="000D1536">
        <w:t>patial discretization of material points to represent the terrain and various soil layers</w:t>
      </w:r>
      <w:r>
        <w:t xml:space="preserve"> is required t</w:t>
      </w:r>
      <w:r w:rsidRPr="000D1536">
        <w:t>o perform three-dimensional landslide modeling</w:t>
      </w:r>
      <w:r w:rsidR="000D1536" w:rsidRPr="000D1536">
        <w:t>. We utilized LeapFrog data</w:t>
      </w:r>
      <w:r w:rsidR="000D1536">
        <w:t xml:space="preserve"> </w:t>
      </w:r>
      <w:r w:rsidR="00E01B1B">
        <w:fldChar w:fldCharType="begin"/>
      </w:r>
      <w:r w:rsidR="00E01B1B">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E01B1B">
        <w:fldChar w:fldCharType="separate"/>
      </w:r>
      <w:r w:rsidR="00E01B1B">
        <w:rPr>
          <w:noProof/>
        </w:rPr>
        <w:t>(Multiconsult, 2021a-b)</w:t>
      </w:r>
      <w:r w:rsidR="00E01B1B">
        <w:fldChar w:fldCharType="end"/>
      </w:r>
      <w:r w:rsidR="00E01B1B">
        <w:t xml:space="preserve"> </w:t>
      </w:r>
      <w:r w:rsidR="00083B4A" w:rsidRPr="00083B4A">
        <w:t xml:space="preserve">containing detailed digital elevation information for the terrains and all soil layers, as depicted in </w:t>
      </w:r>
      <w:r w:rsidR="00610088">
        <w:fldChar w:fldCharType="begin"/>
      </w:r>
      <w:r w:rsidR="00610088">
        <w:instrText xml:space="preserve"> REF _Ref120530250 \h </w:instrText>
      </w:r>
      <w:r w:rsidR="00610088">
        <w:fldChar w:fldCharType="separate"/>
      </w:r>
      <w:r w:rsidR="008F30F7" w:rsidRPr="004B1773">
        <w:t xml:space="preserve">Figure </w:t>
      </w:r>
      <w:r w:rsidR="008F30F7">
        <w:rPr>
          <w:noProof/>
        </w:rPr>
        <w:t>6</w:t>
      </w:r>
      <w:r w:rsidR="00610088">
        <w:fldChar w:fldCharType="end"/>
      </w:r>
      <w:r w:rsidR="00610088">
        <w:t xml:space="preserve"> and </w:t>
      </w:r>
      <w:r w:rsidR="00610088">
        <w:fldChar w:fldCharType="begin"/>
      </w:r>
      <w:r w:rsidR="00610088">
        <w:instrText xml:space="preserve"> REF _Ref120698894 \h </w:instrText>
      </w:r>
      <w:r w:rsidR="00610088">
        <w:fldChar w:fldCharType="separate"/>
      </w:r>
      <w:r w:rsidR="008F30F7" w:rsidRPr="009440C5">
        <w:t xml:space="preserve">Figure </w:t>
      </w:r>
      <w:r w:rsidR="008F30F7">
        <w:rPr>
          <w:noProof/>
        </w:rPr>
        <w:t>7</w:t>
      </w:r>
      <w:r w:rsidR="00610088">
        <w:fldChar w:fldCharType="end"/>
      </w:r>
      <w:r w:rsidR="00035DCA">
        <w:t xml:space="preserve"> respectively</w:t>
      </w:r>
      <w:r w:rsidR="00610088">
        <w:t xml:space="preserve">. </w:t>
      </w:r>
      <w:r w:rsidR="00035DCA" w:rsidRPr="00035DCA">
        <w:t>These data include the coordinates of layer interfaces labeled as</w:t>
      </w:r>
      <w:r w:rsidR="00035DCA">
        <w:t xml:space="preserve"> </w:t>
      </w:r>
      <w:r w:rsidR="00871A71">
        <w:t>z</w:t>
      </w:r>
      <w:r w:rsidR="00871A71">
        <w:rPr>
          <w:vertAlign w:val="subscript"/>
        </w:rPr>
        <w:t>0</w:t>
      </w:r>
      <w:r w:rsidR="00871A71">
        <w:t xml:space="preserve"> – z</w:t>
      </w:r>
      <w:r w:rsidR="00871A71">
        <w:rPr>
          <w:vertAlign w:val="subscript"/>
        </w:rPr>
        <w:t>5</w:t>
      </w:r>
      <w:r w:rsidR="00871A71">
        <w:t xml:space="preserve"> as </w:t>
      </w:r>
      <w:r w:rsidR="00035DCA">
        <w:t>depicted</w:t>
      </w:r>
      <w:r w:rsidR="00871A71">
        <w:t xml:space="preserve"> in</w:t>
      </w:r>
      <w:r w:rsidR="00FE6CEF">
        <w:t xml:space="preserve"> </w:t>
      </w:r>
      <w:r w:rsidR="00FE6CEF">
        <w:fldChar w:fldCharType="begin"/>
      </w:r>
      <w:r w:rsidR="00FE6CEF">
        <w:instrText xml:space="preserve"> REF _Ref109121551 \h </w:instrText>
      </w:r>
      <w:r w:rsidR="00FE6CEF">
        <w:fldChar w:fldCharType="separate"/>
      </w:r>
      <w:r w:rsidR="008F30F7" w:rsidRPr="009440C5">
        <w:t xml:space="preserve">Figure </w:t>
      </w:r>
      <w:r w:rsidR="008F30F7">
        <w:rPr>
          <w:noProof/>
        </w:rPr>
        <w:t>8</w:t>
      </w:r>
      <w:r w:rsidR="00FE6CEF">
        <w:fldChar w:fldCharType="end"/>
      </w:r>
      <w:r w:rsidR="00871A71">
        <w:t xml:space="preserve">. </w:t>
      </w:r>
      <w:r w:rsidR="00035DCA" w:rsidRPr="00035DCA">
        <w:t xml:space="preserve">To convert this data </w:t>
      </w:r>
      <w:r w:rsidR="00035DCA" w:rsidRPr="00035DCA">
        <w:lastRenderedPageBreak/>
        <w:t>into numerical spatial discretization, we applied the 3D Material Point Method (MPM) discretization technique</w:t>
      </w:r>
      <w:r w:rsidR="00035DCA">
        <w:t xml:space="preserve"> </w:t>
      </w:r>
      <w:r w:rsidR="00CC6ADA" w:rsidRPr="009440C5">
        <w:fldChar w:fldCharType="begin"/>
      </w:r>
      <w:r w:rsidR="00CC6ADA" w:rsidRPr="009440C5">
        <w:instrText xml:space="preserve"> ADDIN EN.CITE &lt;EndNote&gt;&lt;Cite&gt;&lt;Author&gt;Fernandez&lt;/Author&gt;&lt;Year&gt;2020&lt;/Year&gt;&lt;RecNum&gt;97&lt;/RecNum&gt;&lt;DisplayText&gt;(Fernandez et al., 2020)&lt;/DisplayText&gt;&lt;record&gt;&lt;rec-number&gt;97&lt;/rec-number&gt;&lt;foreign-keys&gt;&lt;key app="EN" db-id="awvzartfmf59zresv9o5rxsaffd9s0d559t0" timestamp="1660239382"&gt;97&lt;/key&gt;&lt;/foreign-keys&gt;&lt;ref-type name="Journal Article"&gt;17&lt;/ref-type&gt;&lt;contributors&gt;&lt;authors&gt;&lt;author&gt;Fernandez, F.&lt;/author&gt;&lt;author&gt;Vargas, E. D.&lt;/author&gt;&lt;author&gt;Velloso, R. Q.&lt;/author&gt;&lt;/authors&gt;&lt;/contributors&gt;&lt;auth-address&gt;Pontifical Catholic Univ Rio de Janeiro, Dept Civil &amp;amp; Environm Engn, PUC Rio, R Marques de Sao Vicente 225, BR-22451900 Rio De Janeiro, RJ, Brazil&lt;/auth-address&gt;&lt;titles&gt;&lt;title&gt;A 3D discretization procedure for the material point method (MPM)&lt;/title&gt;&lt;secondary-title&gt;Computational Particle Mechanics&lt;/secondary-title&gt;&lt;alt-title&gt;Comput Part Mech&lt;/alt-title&gt;&lt;/titles&gt;&lt;periodical&gt;&lt;full-title&gt;Computational Particle Mechanics&lt;/full-title&gt;&lt;abbr-1&gt;Comput Part Mech&lt;/abbr-1&gt;&lt;/periodical&gt;&lt;alt-periodical&gt;&lt;full-title&gt;Computational Particle Mechanics&lt;/full-title&gt;&lt;abbr-1&gt;Comput Part Mech&lt;/abbr-1&gt;&lt;/alt-periodical&gt;&lt;pages&gt;725-733&lt;/pages&gt;&lt;volume&gt;7&lt;/volume&gt;&lt;number&gt;4&lt;/number&gt;&lt;keywords&gt;&lt;keyword&gt;material point method&lt;/keyword&gt;&lt;keyword&gt;daguangbao landslide&lt;/keyword&gt;&lt;keyword&gt;3d discretization&lt;/keyword&gt;&lt;keyword&gt;numerical modeling&lt;/keyword&gt;&lt;/keywords&gt;&lt;dates&gt;&lt;year&gt;2020&lt;/year&gt;&lt;pub-dates&gt;&lt;date&gt;Jul&lt;/date&gt;&lt;/pub-dates&gt;&lt;/dates&gt;&lt;isbn&gt;2196-4378&lt;/isbn&gt;&lt;accession-num&gt;WOS:000539090100008&lt;/accession-num&gt;&lt;urls&gt;&lt;related-urls&gt;&lt;url&gt;&amp;lt;Go to ISI&amp;gt;://WOS:000539090100008&lt;/url&gt;&lt;/related-urls&gt;&lt;/urls&gt;&lt;electronic-resource-num&gt;10.1007/s40571-019-00303-7&lt;/electronic-resource-num&gt;&lt;language&gt;English&lt;/language&gt;&lt;/record&gt;&lt;/Cite&gt;&lt;/EndNote&gt;</w:instrText>
      </w:r>
      <w:r w:rsidR="00CC6ADA" w:rsidRPr="009440C5">
        <w:fldChar w:fldCharType="separate"/>
      </w:r>
      <w:r w:rsidR="00CC6ADA" w:rsidRPr="009440C5">
        <w:rPr>
          <w:noProof/>
        </w:rPr>
        <w:t>(Fernandez et al., 2020)</w:t>
      </w:r>
      <w:r w:rsidR="00CC6ADA" w:rsidRPr="009440C5">
        <w:fldChar w:fldCharType="end"/>
      </w:r>
      <w:r w:rsidR="00CC6ADA" w:rsidRPr="009440C5">
        <w:t xml:space="preserve">. </w:t>
      </w:r>
    </w:p>
    <w:p w14:paraId="4BD5D6F0" w14:textId="77777777" w:rsidR="000C2EC4" w:rsidRDefault="000C2EC4" w:rsidP="000C2EC4">
      <w:pPr>
        <w:jc w:val="center"/>
      </w:pPr>
      <w:r>
        <w:rPr>
          <w:noProof/>
        </w:rPr>
        <w:drawing>
          <wp:inline distT="0" distB="0" distL="0" distR="0" wp14:anchorId="50B64613" wp14:editId="7BAB19FF">
            <wp:extent cx="4849791" cy="3600000"/>
            <wp:effectExtent l="0" t="0" r="8255" b="635"/>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20"/>
                    <a:stretch>
                      <a:fillRect/>
                    </a:stretch>
                  </pic:blipFill>
                  <pic:spPr>
                    <a:xfrm>
                      <a:off x="0" y="0"/>
                      <a:ext cx="4849791" cy="3600000"/>
                    </a:xfrm>
                    <a:prstGeom prst="rect">
                      <a:avLst/>
                    </a:prstGeom>
                  </pic:spPr>
                </pic:pic>
              </a:graphicData>
            </a:graphic>
          </wp:inline>
        </w:drawing>
      </w:r>
    </w:p>
    <w:p w14:paraId="65A39D90" w14:textId="77777777" w:rsidR="000C2EC4" w:rsidRDefault="000C2EC4" w:rsidP="000C2EC4">
      <w:pPr>
        <w:pStyle w:val="Caption"/>
      </w:pPr>
      <w:bookmarkStart w:id="99" w:name="_Ref120530250"/>
      <w:r w:rsidRPr="004B1773">
        <w:t xml:space="preserve">Figure </w:t>
      </w:r>
      <w:r>
        <w:fldChar w:fldCharType="begin"/>
      </w:r>
      <w:r w:rsidRPr="004B1773">
        <w:instrText xml:space="preserve"> SEQ Figure \* ARABIC </w:instrText>
      </w:r>
      <w:r>
        <w:fldChar w:fldCharType="separate"/>
      </w:r>
      <w:r>
        <w:rPr>
          <w:noProof/>
        </w:rPr>
        <w:t>6</w:t>
      </w:r>
      <w:r>
        <w:rPr>
          <w:noProof/>
        </w:rPr>
        <w:fldChar w:fldCharType="end"/>
      </w:r>
      <w:bookmarkEnd w:id="99"/>
      <w:r w:rsidRPr="004B1773">
        <w:t xml:space="preserve"> Terrain model in L</w:t>
      </w:r>
      <w:r>
        <w:t xml:space="preserve">eapFrog </w:t>
      </w:r>
      <w:r>
        <w:fldChar w:fldCharType="begin"/>
      </w:r>
      <w:r>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fldChar w:fldCharType="separate"/>
      </w:r>
      <w:r>
        <w:rPr>
          <w:noProof/>
        </w:rPr>
        <w:t>(Multiconsult, 2021a-b)</w:t>
      </w:r>
      <w:r>
        <w:fldChar w:fldCharType="end"/>
      </w:r>
    </w:p>
    <w:p w14:paraId="50E07820" w14:textId="77777777" w:rsidR="000C2EC4" w:rsidRDefault="000C2EC4" w:rsidP="000C2EC4">
      <w:r>
        <w:rPr>
          <w:noProof/>
        </w:rPr>
        <w:drawing>
          <wp:inline distT="0" distB="0" distL="0" distR="0" wp14:anchorId="6E113655" wp14:editId="255E4DE5">
            <wp:extent cx="5326820" cy="3600000"/>
            <wp:effectExtent l="0" t="0" r="7620" b="635"/>
            <wp:docPr id="17" name="Picture 1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urface chart&#10;&#10;Description automatically generated"/>
                    <pic:cNvPicPr/>
                  </pic:nvPicPr>
                  <pic:blipFill>
                    <a:blip r:embed="rId21"/>
                    <a:stretch>
                      <a:fillRect/>
                    </a:stretch>
                  </pic:blipFill>
                  <pic:spPr>
                    <a:xfrm>
                      <a:off x="0" y="0"/>
                      <a:ext cx="5326820" cy="3600000"/>
                    </a:xfrm>
                    <a:prstGeom prst="rect">
                      <a:avLst/>
                    </a:prstGeom>
                  </pic:spPr>
                </pic:pic>
              </a:graphicData>
            </a:graphic>
          </wp:inline>
        </w:drawing>
      </w:r>
    </w:p>
    <w:p w14:paraId="4E6D4328" w14:textId="77777777" w:rsidR="000C2EC4" w:rsidRDefault="000C2EC4" w:rsidP="000C2EC4">
      <w:pPr>
        <w:pStyle w:val="Caption"/>
      </w:pPr>
      <w:bookmarkStart w:id="100" w:name="_Ref120698894"/>
      <w:r w:rsidRPr="009440C5">
        <w:t xml:space="preserve">Figure </w:t>
      </w:r>
      <w:r>
        <w:fldChar w:fldCharType="begin"/>
      </w:r>
      <w:r>
        <w:instrText xml:space="preserve"> SEQ Figure \* ARABIC </w:instrText>
      </w:r>
      <w:r>
        <w:fldChar w:fldCharType="separate"/>
      </w:r>
      <w:r>
        <w:rPr>
          <w:noProof/>
        </w:rPr>
        <w:t>7</w:t>
      </w:r>
      <w:r>
        <w:rPr>
          <w:noProof/>
        </w:rPr>
        <w:fldChar w:fldCharType="end"/>
      </w:r>
      <w:bookmarkEnd w:id="100"/>
      <w:r w:rsidRPr="009440C5">
        <w:t xml:space="preserve"> </w:t>
      </w:r>
      <w:r>
        <w:t xml:space="preserve">Bedrock (gray) and quick clay (red) layer in LeapFrog </w:t>
      </w:r>
      <w:r>
        <w:fldChar w:fldCharType="begin"/>
      </w:r>
      <w:r>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fldChar w:fldCharType="separate"/>
      </w:r>
      <w:r>
        <w:rPr>
          <w:noProof/>
        </w:rPr>
        <w:t>(Multiconsult, 2021a-b)</w:t>
      </w:r>
      <w:r>
        <w:fldChar w:fldCharType="end"/>
      </w:r>
    </w:p>
    <w:p w14:paraId="54D5D411" w14:textId="77777777" w:rsidR="004E23C8" w:rsidRPr="009440C5" w:rsidRDefault="004E23C8" w:rsidP="004E23C8">
      <w:pPr>
        <w:spacing w:after="0"/>
        <w:jc w:val="center"/>
        <w:rPr>
          <w:b/>
          <w:sz w:val="40"/>
          <w:szCs w:val="40"/>
        </w:rPr>
      </w:pPr>
      <w:r w:rsidRPr="009440C5">
        <w:rPr>
          <w:noProof/>
        </w:rPr>
        <w:lastRenderedPageBreak/>
        <w:drawing>
          <wp:inline distT="0" distB="0" distL="0" distR="0" wp14:anchorId="61EB4230" wp14:editId="195711B8">
            <wp:extent cx="3581199" cy="2129505"/>
            <wp:effectExtent l="0" t="0" r="635" b="4445"/>
            <wp:docPr id="8" name="Picture 8"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graph&#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581199" cy="2129505"/>
                    </a:xfrm>
                    <a:prstGeom prst="rect">
                      <a:avLst/>
                    </a:prstGeom>
                    <a:noFill/>
                    <a:ln>
                      <a:noFill/>
                    </a:ln>
                  </pic:spPr>
                </pic:pic>
              </a:graphicData>
            </a:graphic>
          </wp:inline>
        </w:drawing>
      </w:r>
    </w:p>
    <w:p w14:paraId="2A3582E5" w14:textId="77777777" w:rsidR="004E23C8" w:rsidRDefault="004E23C8" w:rsidP="004E23C8">
      <w:pPr>
        <w:pStyle w:val="Caption"/>
      </w:pPr>
      <w:bookmarkStart w:id="101" w:name="_Ref109121551"/>
      <w:r w:rsidRPr="009440C5">
        <w:t xml:space="preserve">Figure </w:t>
      </w:r>
      <w:r>
        <w:fldChar w:fldCharType="begin"/>
      </w:r>
      <w:r>
        <w:instrText xml:space="preserve"> SEQ Figure \* ARABIC </w:instrText>
      </w:r>
      <w:r>
        <w:fldChar w:fldCharType="separate"/>
      </w:r>
      <w:r>
        <w:rPr>
          <w:noProof/>
        </w:rPr>
        <w:t>8</w:t>
      </w:r>
      <w:r>
        <w:rPr>
          <w:noProof/>
        </w:rPr>
        <w:fldChar w:fldCharType="end"/>
      </w:r>
      <w:bookmarkEnd w:id="101"/>
      <w:r w:rsidRPr="009440C5">
        <w:t xml:space="preserve"> </w:t>
      </w:r>
      <w:r w:rsidRPr="00552C65">
        <w:t xml:space="preserve">Input data for reconstruction of soil layers </w:t>
      </w:r>
      <w:commentRangeStart w:id="102"/>
      <w:r w:rsidRPr="00552C65">
        <w:t>in</w:t>
      </w:r>
      <w:commentRangeEnd w:id="102"/>
      <w:r>
        <w:rPr>
          <w:rStyle w:val="CommentReference"/>
          <w:b w:val="0"/>
          <w:iCs w:val="0"/>
        </w:rPr>
        <w:commentReference w:id="102"/>
      </w:r>
      <w:r w:rsidRPr="00552C65">
        <w:t xml:space="preserve"> </w:t>
      </w:r>
      <w:proofErr w:type="gramStart"/>
      <w:r w:rsidRPr="00552C65">
        <w:t>LeapFrog</w:t>
      </w:r>
      <w:proofErr w:type="gramEnd"/>
    </w:p>
    <w:p w14:paraId="25724739" w14:textId="4F576EAE" w:rsidR="002603B3" w:rsidRDefault="002603B3" w:rsidP="00610088">
      <w:pPr>
        <w:suppressAutoHyphens/>
        <w:overflowPunct w:val="0"/>
        <w:autoSpaceDE w:val="0"/>
        <w:autoSpaceDN w:val="0"/>
        <w:adjustRightInd w:val="0"/>
        <w:spacing w:after="0" w:line="480" w:lineRule="auto"/>
        <w:textAlignment w:val="baseline"/>
      </w:pPr>
      <w:r w:rsidRPr="002603B3">
        <w:t>In this technique, we generated material points from the bottom of the bedrock up to the terrain level. Subsequently, based on the vertical coordinates of these material points, we assigned them to specific soil layers. For instance, material points falling between z</w:t>
      </w:r>
      <w:r w:rsidR="006D0074">
        <w:rPr>
          <w:vertAlign w:val="subscript"/>
        </w:rPr>
        <w:t>3</w:t>
      </w:r>
      <w:r w:rsidRPr="002603B3">
        <w:t xml:space="preserve"> and z</w:t>
      </w:r>
      <w:r w:rsidR="006D0074">
        <w:rPr>
          <w:vertAlign w:val="subscript"/>
        </w:rPr>
        <w:t>4</w:t>
      </w:r>
      <w:r w:rsidRPr="002603B3">
        <w:t xml:space="preserve"> were designated to the quick clay layers. This approach facilitated the creation of a 3D MPM model capable of accommodating arbitrary and complex distributions of soil layers and terrain within the analysis domain.</w:t>
      </w:r>
    </w:p>
    <w:p w14:paraId="503D39F1" w14:textId="6D82C46A" w:rsidR="005171B6" w:rsidRPr="009440C5" w:rsidRDefault="00B66ADC" w:rsidP="00CC6ADA">
      <w:pPr>
        <w:suppressAutoHyphens/>
        <w:overflowPunct w:val="0"/>
        <w:autoSpaceDE w:val="0"/>
        <w:autoSpaceDN w:val="0"/>
        <w:adjustRightInd w:val="0"/>
        <w:spacing w:after="0" w:line="480" w:lineRule="auto"/>
        <w:textAlignment w:val="baseline"/>
      </w:pPr>
      <w:r w:rsidRPr="00B66ADC">
        <w:t>In summary, we transformed the LeapFrog data into different soil layers using 3D spatial discretization of material points</w:t>
      </w:r>
      <w:del w:id="103" w:author="Quoc Anh Tran" w:date="2024-01-19T11:23:00Z">
        <w:r w:rsidRPr="00B66ADC" w:rsidDel="00B4071C">
          <w:delText>,</w:delText>
        </w:r>
      </w:del>
      <w:ins w:id="104" w:author="Quoc Anh Tran" w:date="2024-01-19T11:23:00Z">
        <w:r w:rsidR="00B4071C">
          <w:t xml:space="preserve">. </w:t>
        </w:r>
      </w:ins>
      <w:del w:id="105" w:author="Quoc Anh Tran" w:date="2024-01-19T11:23:00Z">
        <w:r w:rsidRPr="00B66ADC" w:rsidDel="00B4071C">
          <w:delText xml:space="preserve"> as demonstrated in </w:delText>
        </w:r>
      </w:del>
      <w:r w:rsidR="00FC0B74">
        <w:fldChar w:fldCharType="begin"/>
      </w:r>
      <w:r w:rsidR="00FC0B74">
        <w:instrText xml:space="preserve"> REF _Ref120698980 \h </w:instrText>
      </w:r>
      <w:r w:rsidR="00FC0B74">
        <w:fldChar w:fldCharType="separate"/>
      </w:r>
      <w:r w:rsidR="00B2282F" w:rsidRPr="009440C5">
        <w:t xml:space="preserve">Figure </w:t>
      </w:r>
      <w:r w:rsidR="00B2282F">
        <w:rPr>
          <w:noProof/>
        </w:rPr>
        <w:t>9</w:t>
      </w:r>
      <w:r w:rsidR="00FC0B74">
        <w:fldChar w:fldCharType="end"/>
      </w:r>
      <w:del w:id="106" w:author="Quoc Anh Tran" w:date="2024-01-19T11:23:00Z">
        <w:r w:rsidR="00FC0B74" w:rsidDel="00B4071C">
          <w:delText xml:space="preserve"> </w:delText>
        </w:r>
        <w:r w:rsidR="00871A71" w:rsidDel="00B4071C">
          <w:delText xml:space="preserve">for </w:delText>
        </w:r>
        <w:r w:rsidDel="00B4071C">
          <w:delText>terrain</w:delText>
        </w:r>
      </w:del>
      <w:r>
        <w:t>,</w:t>
      </w:r>
      <w:r w:rsidR="00FC0B74">
        <w:t xml:space="preserve"> </w:t>
      </w:r>
      <w:r w:rsidR="00FC0B74">
        <w:fldChar w:fldCharType="begin"/>
      </w:r>
      <w:r w:rsidR="00FC0B74">
        <w:instrText xml:space="preserve"> REF _Ref120698989 \h </w:instrText>
      </w:r>
      <w:r w:rsidR="00FC0B74">
        <w:fldChar w:fldCharType="separate"/>
      </w:r>
      <w:r w:rsidR="00B2282F" w:rsidRPr="009440C5">
        <w:t xml:space="preserve">Figure </w:t>
      </w:r>
      <w:r w:rsidR="00B2282F">
        <w:rPr>
          <w:noProof/>
        </w:rPr>
        <w:t>10</w:t>
      </w:r>
      <w:r w:rsidR="00FC0B74">
        <w:fldChar w:fldCharType="end"/>
      </w:r>
      <w:r>
        <w:t xml:space="preserve"> </w:t>
      </w:r>
      <w:del w:id="107" w:author="Quoc Anh Tran" w:date="2024-01-19T11:23:00Z">
        <w:r w:rsidRPr="00B4071C" w:rsidDel="00B4071C">
          <w:delText>for bedrock,</w:delText>
        </w:r>
        <w:r w:rsidR="00FC0B74" w:rsidRPr="00B4071C" w:rsidDel="00B4071C">
          <w:delText xml:space="preserve"> </w:delText>
        </w:r>
        <w:commentRangeStart w:id="108"/>
        <w:r w:rsidR="00FC0B74" w:rsidRPr="00B4071C" w:rsidDel="00B4071C">
          <w:delText>and</w:delText>
        </w:r>
        <w:commentRangeEnd w:id="108"/>
        <w:r w:rsidR="009E6984" w:rsidRPr="00B4071C" w:rsidDel="00B4071C">
          <w:rPr>
            <w:rStyle w:val="CommentReference"/>
          </w:rPr>
          <w:commentReference w:id="108"/>
        </w:r>
        <w:r w:rsidR="00FC0B74" w:rsidRPr="00B4071C" w:rsidDel="00B4071C">
          <w:delText xml:space="preserve"> </w:delText>
        </w:r>
      </w:del>
      <w:r w:rsidR="00FC0B74" w:rsidRPr="00310380">
        <w:fldChar w:fldCharType="begin"/>
      </w:r>
      <w:r w:rsidR="00FC0B74" w:rsidRPr="00310380">
        <w:instrText xml:space="preserve"> REF _Ref120530252 \h </w:instrText>
      </w:r>
      <w:r w:rsidR="009E6984" w:rsidRPr="00310380">
        <w:instrText xml:space="preserve"> \* MERGEFORMAT </w:instrText>
      </w:r>
      <w:r w:rsidR="00FC0B74" w:rsidRPr="00310380">
        <w:fldChar w:fldCharType="separate"/>
      </w:r>
      <w:r w:rsidR="00B2282F" w:rsidRPr="00310380">
        <w:t xml:space="preserve">Figure </w:t>
      </w:r>
      <w:r w:rsidR="00B2282F" w:rsidRPr="00310380">
        <w:rPr>
          <w:noProof/>
        </w:rPr>
        <w:t>11</w:t>
      </w:r>
      <w:r w:rsidR="00FC0B74" w:rsidRPr="00310380">
        <w:fldChar w:fldCharType="end"/>
      </w:r>
      <w:ins w:id="109" w:author="Quoc Anh Tran" w:date="2024-01-19T11:23:00Z">
        <w:r w:rsidR="00B4071C">
          <w:t xml:space="preserve"> show</w:t>
        </w:r>
      </w:ins>
      <w:r w:rsidRPr="00310380">
        <w:t xml:space="preserve"> </w:t>
      </w:r>
      <w:ins w:id="110" w:author="Quoc Anh Tran" w:date="2024-01-19T11:23:00Z">
        <w:r w:rsidR="00B4071C">
          <w:t xml:space="preserve">the </w:t>
        </w:r>
      </w:ins>
      <w:ins w:id="111" w:author="Quoc Anh Tran" w:date="2024-01-19T11:24:00Z">
        <w:r w:rsidR="00B4071C">
          <w:t>top elevation of the terrain, bedrock and quick clay layers respectively</w:t>
        </w:r>
      </w:ins>
      <w:del w:id="112" w:author="Quoc Anh Tran" w:date="2024-01-19T11:24:00Z">
        <w:r w:rsidRPr="00B4071C" w:rsidDel="00B4071C">
          <w:rPr>
            <w:rPrChange w:id="113" w:author="Quoc Anh Tran" w:date="2024-01-19T11:23:00Z">
              <w:rPr>
                <w:highlight w:val="yellow"/>
              </w:rPr>
            </w:rPrChange>
          </w:rPr>
          <w:delText>for quick clay</w:delText>
        </w:r>
      </w:del>
      <w:r w:rsidR="00871A71" w:rsidRPr="00B4071C">
        <w:rPr>
          <w:rPrChange w:id="114" w:author="Quoc Anh Tran" w:date="2024-01-19T11:23:00Z">
            <w:rPr>
              <w:highlight w:val="yellow"/>
            </w:rPr>
          </w:rPrChange>
        </w:rPr>
        <w:t>.</w:t>
      </w:r>
      <w:r w:rsidR="00BF05D0">
        <w:t xml:space="preserve"> </w:t>
      </w:r>
      <w:r w:rsidRPr="00B66ADC">
        <w:t xml:space="preserve">The 3D model in this study featured a grid resolution of 1 meter </w:t>
      </w:r>
      <w:r w:rsidR="008B07C3">
        <w:t xml:space="preserve">cube </w:t>
      </w:r>
      <w:r w:rsidRPr="00B66ADC">
        <w:t>with 8 material points per element, resulting in a distribution of 117,552,926 material points across a structured grid comprising 45,924,000 elements. Specifically, there were 89,471,948 material points in the non-sensitive clay and 28,080,978 material points in the quick clay</w:t>
      </w:r>
      <w:r w:rsidR="006F5334">
        <w:t xml:space="preserve"> layer</w:t>
      </w:r>
      <w:r w:rsidRPr="00B66ADC">
        <w:t>.</w:t>
      </w:r>
    </w:p>
    <w:p w14:paraId="5FBC40E9" w14:textId="29AF94EF" w:rsidR="00B44F8D" w:rsidRDefault="004053BC" w:rsidP="00AD55AA">
      <w:pPr>
        <w:jc w:val="right"/>
      </w:pPr>
      <w:r>
        <w:rPr>
          <w:noProof/>
        </w:rPr>
        <w:lastRenderedPageBreak/>
        <w:drawing>
          <wp:inline distT="0" distB="0" distL="0" distR="0" wp14:anchorId="34C54F82" wp14:editId="6087694D">
            <wp:extent cx="5537326" cy="3594166"/>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537326" cy="3594166"/>
                    </a:xfrm>
                    <a:prstGeom prst="rect">
                      <a:avLst/>
                    </a:prstGeom>
                    <a:noFill/>
                    <a:ln>
                      <a:noFill/>
                    </a:ln>
                  </pic:spPr>
                </pic:pic>
              </a:graphicData>
            </a:graphic>
          </wp:inline>
        </w:drawing>
      </w:r>
    </w:p>
    <w:p w14:paraId="19A25AA7" w14:textId="29311714" w:rsidR="000F4B47" w:rsidRDefault="000F4B47" w:rsidP="000F4B47">
      <w:pPr>
        <w:pStyle w:val="Caption"/>
      </w:pPr>
      <w:bookmarkStart w:id="115" w:name="_Ref120698980"/>
      <w:r w:rsidRPr="009440C5">
        <w:t xml:space="preserve">Figure </w:t>
      </w:r>
      <w:fldSimple w:instr=" SEQ Figure \* ARABIC ">
        <w:r w:rsidR="00B2282F">
          <w:rPr>
            <w:noProof/>
          </w:rPr>
          <w:t>9</w:t>
        </w:r>
      </w:fldSimple>
      <w:bookmarkEnd w:id="115"/>
      <w:r w:rsidRPr="009440C5">
        <w:t xml:space="preserve"> Terrain </w:t>
      </w:r>
      <w:r w:rsidR="00A04B7F">
        <w:t xml:space="preserve">elevation </w:t>
      </w:r>
      <w:r w:rsidR="004B1773">
        <w:t>in numerical model</w:t>
      </w:r>
      <w:r w:rsidR="00DF59BF">
        <w:t xml:space="preserve"> in meters above sea level.</w:t>
      </w:r>
    </w:p>
    <w:p w14:paraId="416EE85F" w14:textId="5A7D44FD" w:rsidR="003F5E7A" w:rsidRDefault="00571B15" w:rsidP="00AD55AA">
      <w:pPr>
        <w:jc w:val="right"/>
      </w:pPr>
      <w:r>
        <w:rPr>
          <w:noProof/>
        </w:rPr>
        <w:drawing>
          <wp:inline distT="0" distB="0" distL="0" distR="0" wp14:anchorId="3EE99FB1" wp14:editId="712D48CB">
            <wp:extent cx="5713319" cy="3599600"/>
            <wp:effectExtent l="0" t="0" r="190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13319" cy="3599600"/>
                    </a:xfrm>
                    <a:prstGeom prst="rect">
                      <a:avLst/>
                    </a:prstGeom>
                    <a:noFill/>
                    <a:ln>
                      <a:noFill/>
                    </a:ln>
                  </pic:spPr>
                </pic:pic>
              </a:graphicData>
            </a:graphic>
          </wp:inline>
        </w:drawing>
      </w:r>
    </w:p>
    <w:p w14:paraId="487419EC" w14:textId="5E9B855A" w:rsidR="000F4B47" w:rsidRDefault="000F4B47" w:rsidP="000F4B47">
      <w:pPr>
        <w:pStyle w:val="Caption"/>
      </w:pPr>
      <w:bookmarkStart w:id="116" w:name="_Ref120698989"/>
      <w:r w:rsidRPr="009440C5">
        <w:t xml:space="preserve">Figure </w:t>
      </w:r>
      <w:fldSimple w:instr=" SEQ Figure \* ARABIC ">
        <w:r w:rsidR="00B2282F">
          <w:rPr>
            <w:noProof/>
          </w:rPr>
          <w:t>10</w:t>
        </w:r>
      </w:fldSimple>
      <w:bookmarkEnd w:id="116"/>
      <w:r w:rsidRPr="009440C5">
        <w:t xml:space="preserve"> </w:t>
      </w:r>
      <w:r w:rsidR="00A04B7F">
        <w:t>Bedrock</w:t>
      </w:r>
      <w:r w:rsidR="00A04B7F" w:rsidRPr="009440C5">
        <w:t xml:space="preserve"> </w:t>
      </w:r>
      <w:r w:rsidR="00A04B7F">
        <w:t>elevation in numerical model</w:t>
      </w:r>
      <w:r w:rsidR="001D6E88">
        <w:t xml:space="preserve"> in meters above sea level.</w:t>
      </w:r>
    </w:p>
    <w:p w14:paraId="34B6DDF3" w14:textId="7058D2D6" w:rsidR="006444CE" w:rsidRDefault="00571B15" w:rsidP="00AD55AA">
      <w:pPr>
        <w:rPr>
          <w:b/>
          <w:sz w:val="40"/>
          <w:szCs w:val="40"/>
        </w:rPr>
      </w:pPr>
      <w:r>
        <w:rPr>
          <w:noProof/>
        </w:rPr>
        <w:lastRenderedPageBreak/>
        <w:drawing>
          <wp:inline distT="0" distB="0" distL="0" distR="0" wp14:anchorId="3B74E8C9" wp14:editId="343BB220">
            <wp:extent cx="5430393" cy="360000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430393" cy="3600000"/>
                    </a:xfrm>
                    <a:prstGeom prst="rect">
                      <a:avLst/>
                    </a:prstGeom>
                    <a:noFill/>
                    <a:ln>
                      <a:noFill/>
                    </a:ln>
                  </pic:spPr>
                </pic:pic>
              </a:graphicData>
            </a:graphic>
          </wp:inline>
        </w:drawing>
      </w:r>
    </w:p>
    <w:p w14:paraId="2D8E3474" w14:textId="41CF70E8" w:rsidR="006444CE" w:rsidRPr="009440C5" w:rsidRDefault="006444CE" w:rsidP="006444CE">
      <w:pPr>
        <w:pStyle w:val="Caption"/>
        <w:rPr>
          <w:sz w:val="18"/>
        </w:rPr>
      </w:pPr>
      <w:bookmarkStart w:id="117" w:name="_Ref120530252"/>
      <w:r w:rsidRPr="009440C5">
        <w:t xml:space="preserve">Figure </w:t>
      </w:r>
      <w:fldSimple w:instr=" SEQ Figure \* ARABIC ">
        <w:r w:rsidR="00B2282F">
          <w:rPr>
            <w:noProof/>
          </w:rPr>
          <w:t>11</w:t>
        </w:r>
      </w:fldSimple>
      <w:bookmarkEnd w:id="117"/>
      <w:r w:rsidRPr="009440C5">
        <w:t xml:space="preserve"> </w:t>
      </w:r>
      <w:ins w:id="118" w:author="Quoc Anh Tran" w:date="2024-01-19T11:24:00Z">
        <w:r w:rsidR="00AA7AC5">
          <w:t xml:space="preserve">Top elevation of </w:t>
        </w:r>
      </w:ins>
      <w:del w:id="119" w:author="Quoc Anh Tran" w:date="2024-01-19T11:24:00Z">
        <w:r w:rsidR="0083192F" w:rsidDel="00AA7AC5">
          <w:delText>Q</w:delText>
        </w:r>
      </w:del>
      <w:ins w:id="120" w:author="Quoc Anh Tran" w:date="2024-01-19T11:24:00Z">
        <w:r w:rsidR="00AA7AC5">
          <w:t>q</w:t>
        </w:r>
      </w:ins>
      <w:r w:rsidR="0083192F">
        <w:t>uick</w:t>
      </w:r>
      <w:r w:rsidRPr="009440C5">
        <w:t xml:space="preserve"> clay </w:t>
      </w:r>
      <w:ins w:id="121" w:author="Quoc Anh Tran" w:date="2024-01-19T11:24:00Z">
        <w:r w:rsidR="00AA7AC5">
          <w:t>layer</w:t>
        </w:r>
      </w:ins>
      <w:del w:id="122" w:author="Quoc Anh Tran" w:date="2024-01-19T11:24:00Z">
        <w:r w:rsidR="00A04B7F" w:rsidDel="00AA7AC5">
          <w:delText>elevation</w:delText>
        </w:r>
      </w:del>
      <w:r w:rsidR="00A04B7F">
        <w:t xml:space="preserve"> in numerical model</w:t>
      </w:r>
      <w:r w:rsidR="001D6E88">
        <w:t xml:space="preserve"> in meters above sea level.</w:t>
      </w:r>
    </w:p>
    <w:p w14:paraId="5404FBF7" w14:textId="0B37CE2A" w:rsidR="00F8387C" w:rsidRPr="004E7427" w:rsidRDefault="00F8387C" w:rsidP="00F8387C">
      <w:pPr>
        <w:pStyle w:val="Heading1"/>
      </w:pPr>
      <w:r w:rsidRPr="004E7427">
        <w:t>Assigning 3D soil properties for material points from CPTUs</w:t>
      </w:r>
    </w:p>
    <w:p w14:paraId="0A36A1E2" w14:textId="0100EA39" w:rsidR="009E6151" w:rsidRDefault="00386678" w:rsidP="00E22169">
      <w:pPr>
        <w:suppressAutoHyphens/>
        <w:overflowPunct w:val="0"/>
        <w:autoSpaceDE w:val="0"/>
        <w:autoSpaceDN w:val="0"/>
        <w:adjustRightInd w:val="0"/>
        <w:spacing w:after="0" w:line="480" w:lineRule="auto"/>
        <w:textAlignment w:val="baseline"/>
      </w:pPr>
      <w:r w:rsidRPr="00386678">
        <w:t xml:space="preserve">After </w:t>
      </w:r>
      <w:del w:id="123" w:author="Steinar Nordal" w:date="2024-01-10T15:40:00Z">
        <w:r w:rsidRPr="00386678" w:rsidDel="009E6984">
          <w:delText>reconstructing the</w:delText>
        </w:r>
      </w:del>
      <w:r w:rsidRPr="00386678">
        <w:t xml:space="preserve"> </w:t>
      </w:r>
      <w:ins w:id="124" w:author="Steinar Nordal" w:date="2024-01-10T15:40:00Z">
        <w:r w:rsidR="00F33C0E">
          <w:t xml:space="preserve">modelling </w:t>
        </w:r>
      </w:ins>
      <w:r w:rsidRPr="00386678">
        <w:t>soil layers, it is necessary to assign soil properties, including the undrained shear strength, to all material points. We employed data from 33 CPTu boreholes at the site</w:t>
      </w:r>
      <w:r w:rsidR="004E7427">
        <w:t xml:space="preserve"> (</w:t>
      </w:r>
      <w:r w:rsidR="004E7427">
        <w:fldChar w:fldCharType="begin"/>
      </w:r>
      <w:r w:rsidR="004E7427">
        <w:instrText xml:space="preserve"> REF _Ref149039562 \h </w:instrText>
      </w:r>
      <w:r w:rsidR="004E7427">
        <w:fldChar w:fldCharType="separate"/>
      </w:r>
      <w:r w:rsidR="00B2282F" w:rsidRPr="004E7427">
        <w:t xml:space="preserve">Figure </w:t>
      </w:r>
      <w:r w:rsidR="00B2282F">
        <w:rPr>
          <w:noProof/>
        </w:rPr>
        <w:t>12</w:t>
      </w:r>
      <w:r w:rsidR="004E7427">
        <w:fldChar w:fldCharType="end"/>
      </w:r>
      <w:r w:rsidR="004E7427">
        <w:t>)</w:t>
      </w:r>
      <w:r w:rsidR="008D0A80" w:rsidRPr="004E7427">
        <w:t xml:space="preserve">. The </w:t>
      </w:r>
      <w:r w:rsidR="0075568D">
        <w:t xml:space="preserve">undrained </w:t>
      </w:r>
      <w:r w:rsidR="008D0A80" w:rsidRPr="004E7427">
        <w:t xml:space="preserve">shear strength values in the boreholes are interpreted from available CPTu profiles and laboratory tests </w:t>
      </w:r>
      <w:r w:rsidR="00F8387C" w:rsidRPr="004E7427">
        <w:fldChar w:fldCharType="begin"/>
      </w:r>
      <w:r w:rsidR="0075568D">
        <w:instrText xml:space="preserve"> ADDIN EN.CITE &lt;EndNote&gt;&lt;Cite&gt;&lt;Author&gt;Multiconsult&lt;/Author&gt;&lt;Year&gt;2021a&lt;/Year&gt;&lt;RecNum&gt;93&lt;/RecNum&gt;&lt;DisplayText&gt;(Multiconsult, 2021a-a)&lt;/DisplayText&gt;&lt;record&gt;&lt;rec-number&gt;93&lt;/rec-number&gt;&lt;foreign-keys&gt;&lt;key app="EN" db-id="awvzartfmf59zresv9o5rxsaffd9s0d559t0" timestamp="1656510231"&gt;93&lt;/key&gt;&lt;/foreign-keys&gt;&lt;ref-type name="Report"&gt;27&lt;/ref-type&gt;&lt;contributors&gt;&lt;authors&gt;&lt;author&gt;Multiconsult&lt;/author&gt;&lt;/authors&gt;&lt;tertiary-authors&gt;&lt;author&gt;Oslo: Multiconsult&lt;/author&gt;&lt;/tertiary-authors&gt;&lt;/contributors&gt;&lt;titles&gt;&lt;title&gt;0226192-01-RIG-BER-001 rev00 Teknisk beregningrapport – Parametere&lt;/title&gt;&lt;/titles&gt;&lt;dates&gt;&lt;year&gt;2021a&lt;/year&gt;&lt;/dates&gt;&lt;urls&gt;&lt;/urls&gt;&lt;/record&gt;&lt;/Cite&gt;&lt;/EndNote&gt;</w:instrText>
      </w:r>
      <w:r w:rsidR="00F8387C" w:rsidRPr="004E7427">
        <w:fldChar w:fldCharType="separate"/>
      </w:r>
      <w:r w:rsidR="0075568D">
        <w:rPr>
          <w:noProof/>
        </w:rPr>
        <w:t>(Multiconsult, 2021a-a)</w:t>
      </w:r>
      <w:r w:rsidR="00F8387C" w:rsidRPr="004E7427">
        <w:fldChar w:fldCharType="end"/>
      </w:r>
      <w:r w:rsidR="00F8387C" w:rsidRPr="004E7427">
        <w:t xml:space="preserve"> </w:t>
      </w:r>
      <w:r w:rsidR="008D0A80" w:rsidRPr="004E7427">
        <w:t xml:space="preserve">and reduced to linear </w:t>
      </w:r>
      <w:r w:rsidR="008D0A80" w:rsidRPr="001B7500">
        <w:t xml:space="preserve">profiles along the depth for improved interpretability. </w:t>
      </w:r>
      <w:r w:rsidRPr="00386678">
        <w:t>Prior to implementing interpolation, each borehole was discretized into 200 observation points, denoted as</w:t>
      </w:r>
      <w:r>
        <w:t xml:space="preserve"> </w:t>
      </w:r>
      <m:oMath>
        <m:sSub>
          <m:sSubPr>
            <m:ctrlPr>
              <w:rPr>
                <w:rFonts w:ascii="Cambria Math" w:eastAsiaTheme="minorEastAsia" w:hAnsi="Cambria Math"/>
              </w:rPr>
            </m:ctrlPr>
          </m:sSubPr>
          <m:e>
            <m:r>
              <m:rPr>
                <m:sty m:val="b"/>
              </m:rPr>
              <w:rPr>
                <w:rFonts w:ascii="Cambria Math" w:hAnsi="Cambria Math"/>
              </w:rPr>
              <m:t>u</m:t>
            </m:r>
          </m:e>
          <m:sub>
            <m:r>
              <m:rPr>
                <m:sty m:val="p"/>
              </m:rPr>
              <w:rPr>
                <w:rFonts w:ascii="Cambria Math" w:eastAsiaTheme="minorEastAsia" w:hAnsi="Cambria Math"/>
              </w:rPr>
              <m:t>i</m:t>
            </m:r>
          </m:sub>
        </m:sSub>
      </m:oMath>
      <w:r w:rsidR="00D40B04" w:rsidRPr="001B7500">
        <w:rPr>
          <w:rFonts w:eastAsiaTheme="minorEastAsia"/>
        </w:rPr>
        <w:t xml:space="preserve"> </w:t>
      </w:r>
      <w:r w:rsidRPr="00386678">
        <w:t>along the vertical axis. The values of the undrained shear strength, denoted as</w:t>
      </w:r>
      <w:r w:rsidR="008D0A80" w:rsidRPr="001B7500">
        <w:t xml:space="preserve"> </w:t>
      </w:r>
      <m:oMath>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sSub>
              <m:sSubPr>
                <m:ctrlPr>
                  <w:rPr>
                    <w:rFonts w:ascii="Cambria Math" w:eastAsiaTheme="minorEastAsia" w:hAnsi="Cambria Math"/>
                  </w:rPr>
                </m:ctrlPr>
              </m:sSubPr>
              <m:e>
                <m:r>
                  <m:rPr>
                    <m:sty m:val="b"/>
                  </m:rPr>
                  <w:rPr>
                    <w:rFonts w:ascii="Cambria Math" w:hAnsi="Cambria Math"/>
                  </w:rPr>
                  <m:t>u</m:t>
                </m:r>
              </m:e>
              <m:sub>
                <m:r>
                  <m:rPr>
                    <m:sty m:val="p"/>
                  </m:rPr>
                  <w:rPr>
                    <w:rFonts w:ascii="Cambria Math" w:eastAsiaTheme="minorEastAsia" w:hAnsi="Cambria Math"/>
                  </w:rPr>
                  <m:t>i</m:t>
                </m:r>
              </m:sub>
            </m:sSub>
          </m:e>
        </m:d>
      </m:oMath>
      <w:r>
        <w:rPr>
          <w:rFonts w:eastAsiaTheme="minorEastAsia"/>
        </w:rPr>
        <w:t xml:space="preserve">, </w:t>
      </w:r>
      <w:r w:rsidRPr="00386678">
        <w:t>were interpolated at these points along the boreholes.</w:t>
      </w:r>
    </w:p>
    <w:p w14:paraId="5B060BF9" w14:textId="77777777" w:rsidR="0056381E" w:rsidRPr="004E7427" w:rsidRDefault="0056381E" w:rsidP="0056381E">
      <w:pPr>
        <w:spacing w:after="0" w:line="240" w:lineRule="auto"/>
        <w:jc w:val="center"/>
      </w:pPr>
      <w:r w:rsidRPr="004E7427">
        <w:rPr>
          <w:noProof/>
        </w:rPr>
        <w:lastRenderedPageBreak/>
        <w:drawing>
          <wp:inline distT="0" distB="0" distL="0" distR="0" wp14:anchorId="11BB96AA" wp14:editId="648FAA7B">
            <wp:extent cx="4553180" cy="4114800"/>
            <wp:effectExtent l="0" t="0" r="0" b="0"/>
            <wp:docPr id="13" name="Picture 13" descr="A map of a cloud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map of a cloud with red dot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553180" cy="4114800"/>
                    </a:xfrm>
                    <a:prstGeom prst="rect">
                      <a:avLst/>
                    </a:prstGeom>
                  </pic:spPr>
                </pic:pic>
              </a:graphicData>
            </a:graphic>
          </wp:inline>
        </w:drawing>
      </w:r>
    </w:p>
    <w:p w14:paraId="12062B66" w14:textId="77777777" w:rsidR="0056381E" w:rsidRPr="0097723D" w:rsidRDefault="0056381E" w:rsidP="0056381E">
      <w:pPr>
        <w:pStyle w:val="Caption"/>
      </w:pPr>
      <w:bookmarkStart w:id="125" w:name="_Ref149039562"/>
      <w:r w:rsidRPr="0097723D">
        <w:t xml:space="preserve">Figure </w:t>
      </w:r>
      <w:r>
        <w:fldChar w:fldCharType="begin"/>
      </w:r>
      <w:r>
        <w:instrText xml:space="preserve"> SEQ Figure \* ARABIC </w:instrText>
      </w:r>
      <w:r>
        <w:fldChar w:fldCharType="separate"/>
      </w:r>
      <w:r w:rsidRPr="0097723D">
        <w:rPr>
          <w:noProof/>
        </w:rPr>
        <w:t>12</w:t>
      </w:r>
      <w:r>
        <w:rPr>
          <w:noProof/>
        </w:rPr>
        <w:fldChar w:fldCharType="end"/>
      </w:r>
      <w:bookmarkEnd w:id="125"/>
      <w:r w:rsidRPr="0097723D">
        <w:t xml:space="preserve"> Location of CPTU </w:t>
      </w:r>
      <w:commentRangeStart w:id="126"/>
      <w:r w:rsidRPr="0097723D">
        <w:t>boreholes</w:t>
      </w:r>
      <w:commentRangeEnd w:id="126"/>
      <w:r w:rsidRPr="00CE62CC">
        <w:rPr>
          <w:rStyle w:val="CommentReference"/>
          <w:iCs w:val="0"/>
        </w:rPr>
        <w:commentReference w:id="126"/>
      </w:r>
      <w:ins w:id="127" w:author="Quoc Anh Tran" w:date="2024-01-19T11:42:00Z">
        <w:r w:rsidRPr="0097723D">
          <w:t xml:space="preserve">, </w:t>
        </w:r>
      </w:ins>
      <w:ins w:id="128" w:author="Quoc Anh Tran" w:date="2024-01-19T11:43:00Z">
        <w:r w:rsidRPr="00CE62CC">
          <w:t>with green line as margin of release area</w:t>
        </w:r>
      </w:ins>
    </w:p>
    <w:p w14:paraId="55D51BBA" w14:textId="5A841698" w:rsidR="0075568D" w:rsidRPr="001B7500" w:rsidRDefault="0075568D" w:rsidP="00E22169">
      <w:pPr>
        <w:suppressAutoHyphens/>
        <w:overflowPunct w:val="0"/>
        <w:autoSpaceDE w:val="0"/>
        <w:autoSpaceDN w:val="0"/>
        <w:adjustRightInd w:val="0"/>
        <w:spacing w:after="0" w:line="480" w:lineRule="auto"/>
        <w:textAlignment w:val="baseline"/>
      </w:pPr>
      <w:r w:rsidRPr="001B7500">
        <w:t>To interpolate the undrained shear strength values to any arbitrary material points</w:t>
      </w:r>
      <w:r w:rsidR="00015104" w:rsidRPr="001B7500">
        <w:t xml:space="preserve"> </w:t>
      </w:r>
      <w:r w:rsidR="009E6151">
        <w:t xml:space="preserve">located at </w:t>
      </w:r>
      <m:oMath>
        <m:r>
          <m:rPr>
            <m:sty m:val="b"/>
          </m:rPr>
          <w:rPr>
            <w:rFonts w:ascii="Cambria Math" w:hAnsi="Cambria Math"/>
          </w:rPr>
          <m:t>u</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x,y,z</m:t>
                </m:r>
              </m:e>
            </m:d>
          </m:e>
          <m:sup>
            <m:r>
              <m:rPr>
                <m:sty m:val="p"/>
              </m:rPr>
              <w:rPr>
                <w:rFonts w:ascii="Cambria Math" w:hAnsi="Cambria Math"/>
              </w:rPr>
              <m:t>T</m:t>
            </m:r>
          </m:sup>
        </m:sSup>
      </m:oMath>
      <w:commentRangeStart w:id="129"/>
      <w:commentRangeStart w:id="130"/>
      <w:r w:rsidRPr="001B7500">
        <w:t xml:space="preserve">, </w:t>
      </w:r>
      <w:r w:rsidR="002466ED">
        <w:t xml:space="preserve">we </w:t>
      </w:r>
      <w:commentRangeEnd w:id="129"/>
      <w:r w:rsidR="005675A6">
        <w:rPr>
          <w:rStyle w:val="CommentReference"/>
        </w:rPr>
        <w:commentReference w:id="129"/>
      </w:r>
      <w:commentRangeEnd w:id="130"/>
      <w:r w:rsidR="00871D32">
        <w:rPr>
          <w:rStyle w:val="CommentReference"/>
        </w:rPr>
        <w:commentReference w:id="130"/>
      </w:r>
      <w:del w:id="131" w:author="Steinar Nordal" w:date="2024-01-10T15:41:00Z">
        <w:r w:rsidR="002466ED" w:rsidDel="00F33C0E">
          <w:delText xml:space="preserve">need to </w:delText>
        </w:r>
      </w:del>
      <w:r w:rsidR="002466ED">
        <w:t>establish</w:t>
      </w:r>
      <w:ins w:id="132" w:author="Steinar Nordal" w:date="2024-01-10T15:41:00Z">
        <w:r w:rsidR="00F33C0E">
          <w:t>e</w:t>
        </w:r>
      </w:ins>
      <w:ins w:id="133" w:author="Steinar Nordal" w:date="2024-01-10T15:42:00Z">
        <w:r w:rsidR="00F33C0E">
          <w:t>d</w:t>
        </w:r>
      </w:ins>
      <w:r w:rsidR="002466ED">
        <w:t xml:space="preserve"> a function</w:t>
      </w:r>
      <w:r w:rsidRPr="001B7500">
        <w:t xml:space="preserve"> of the undrained shear strength </w:t>
      </w:r>
      <m:oMath>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r>
              <m:rPr>
                <m:sty m:val="b"/>
              </m:rPr>
              <w:rPr>
                <w:rFonts w:ascii="Cambria Math" w:hAnsi="Cambria Math"/>
              </w:rPr>
              <m:t>u</m:t>
            </m:r>
          </m:e>
        </m:d>
      </m:oMath>
      <w:r w:rsidR="00015104" w:rsidRPr="001B7500">
        <w:rPr>
          <w:rFonts w:eastAsiaTheme="minorEastAsia"/>
        </w:rPr>
        <w:t xml:space="preserve"> </w:t>
      </w:r>
      <w:r w:rsidRPr="001B7500">
        <w:t>in three dimensions</w:t>
      </w:r>
      <w:r w:rsidR="00A87562" w:rsidRPr="001B7500">
        <w:t xml:space="preserve"> </w:t>
      </w:r>
      <w:r w:rsidR="002466ED">
        <w:t>using</w:t>
      </w:r>
      <w:r w:rsidR="00A87562" w:rsidRPr="001B7500">
        <w:t xml:space="preserve"> a Radial Basis Function approximation </w:t>
      </w:r>
      <w:r w:rsidR="00A87562" w:rsidRPr="001B7500">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00A87562" w:rsidRPr="001B7500">
        <w:instrText xml:space="preserve"> ADDIN EN.CITE </w:instrText>
      </w:r>
      <w:r w:rsidR="00A87562" w:rsidRPr="001B7500">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00A87562" w:rsidRPr="001B7500">
        <w:instrText xml:space="preserve"> ADDIN EN.CITE.DATA </w:instrText>
      </w:r>
      <w:r w:rsidR="00A87562" w:rsidRPr="001B7500">
        <w:fldChar w:fldCharType="end"/>
      </w:r>
      <w:r w:rsidR="00A87562" w:rsidRPr="001B7500">
        <w:fldChar w:fldCharType="separate"/>
      </w:r>
      <w:r w:rsidR="00A87562" w:rsidRPr="001B7500">
        <w:rPr>
          <w:noProof/>
        </w:rPr>
        <w:t>(Rippa, 1999; Virtanen et al., 2020)</w:t>
      </w:r>
      <w:r w:rsidR="00A87562" w:rsidRPr="001B7500">
        <w:fldChar w:fldCharType="end"/>
      </w:r>
      <w:r w:rsidRPr="001B7500">
        <w:t>.</w:t>
      </w:r>
      <w:r w:rsidR="002466ED" w:rsidRPr="002466ED">
        <w:t xml:space="preserve"> This function can be expressed as:</w:t>
      </w:r>
    </w:p>
    <w:tbl>
      <w:tblPr>
        <w:tblStyle w:val="TableGrid"/>
        <w:tblW w:w="5104"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545"/>
      </w:tblGrid>
      <w:tr w:rsidR="0075568D" w:rsidRPr="001B7500" w14:paraId="577CC2CB" w14:textId="77777777" w:rsidTr="006C018B">
        <w:tc>
          <w:tcPr>
            <w:tcW w:w="4704" w:type="pct"/>
            <w:vAlign w:val="center"/>
          </w:tcPr>
          <w:p w14:paraId="10AF4A23" w14:textId="3DD193C0" w:rsidR="0075568D" w:rsidRPr="001B7500" w:rsidRDefault="00000000" w:rsidP="005C7FB0">
            <w:pPr>
              <w:jc w:val="center"/>
              <w:rPr>
                <w:rFonts w:cs="Times New Roman"/>
              </w:rPr>
            </w:pPr>
            <m:oMathPara>
              <m:oMathParaPr>
                <m:jc m:val="center"/>
              </m:oMathParaPr>
              <m:oMath>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r>
                      <m:rPr>
                        <m:sty m:val="b"/>
                      </m:rPr>
                      <w:rPr>
                        <w:rFonts w:ascii="Cambria Math" w:hAnsi="Cambria Math"/>
                      </w:rPr>
                      <m:t>u</m:t>
                    </m:r>
                  </m:e>
                </m:d>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e>
                </m:nary>
                <m:r>
                  <m:rPr>
                    <m:sty m:val="p"/>
                  </m:rPr>
                  <w:rPr>
                    <w:rFonts w:ascii="Cambria Math" w:eastAsiaTheme="minorEastAsia" w:hAnsi="Cambria Math"/>
                  </w:rPr>
                  <m:t>φ</m:t>
                </m:r>
                <m:d>
                  <m:dPr>
                    <m:ctrlPr>
                      <w:rPr>
                        <w:rFonts w:ascii="Cambria Math" w:eastAsiaTheme="minorEastAsia" w:hAnsi="Cambria Math"/>
                      </w:rPr>
                    </m:ctrlPr>
                  </m:dPr>
                  <m:e>
                    <m:d>
                      <m:dPr>
                        <m:begChr m:val="‖"/>
                        <m:endChr m:val="‖"/>
                        <m:ctrlPr>
                          <w:rPr>
                            <w:rFonts w:ascii="Cambria Math" w:eastAsiaTheme="minorEastAsia" w:hAnsi="Cambria Math"/>
                          </w:rPr>
                        </m:ctrlPr>
                      </m:dPr>
                      <m:e>
                        <m:r>
                          <m:rPr>
                            <m:sty m:val="b"/>
                          </m:rPr>
                          <w:rPr>
                            <w:rFonts w:ascii="Cambria Math" w:hAnsi="Cambria Math"/>
                          </w:rPr>
                          <m:t>u</m:t>
                        </m:r>
                        <m:r>
                          <m:rPr>
                            <m:sty m:val="p"/>
                          </m:rPr>
                          <w:rPr>
                            <w:rFonts w:ascii="Cambria Math" w:eastAsiaTheme="minorEastAsia" w:hAnsi="Cambria Math"/>
                          </w:rPr>
                          <m:t>-</m:t>
                        </m:r>
                        <m:sSub>
                          <m:sSubPr>
                            <m:ctrlPr>
                              <w:rPr>
                                <w:rFonts w:ascii="Cambria Math" w:eastAsiaTheme="minorEastAsia" w:hAnsi="Cambria Math"/>
                              </w:rPr>
                            </m:ctrlPr>
                          </m:sSubPr>
                          <m:e>
                            <m:r>
                              <m:rPr>
                                <m:sty m:val="b"/>
                              </m:rPr>
                              <w:rPr>
                                <w:rFonts w:ascii="Cambria Math" w:hAnsi="Cambria Math"/>
                              </w:rPr>
                              <m:t>u</m:t>
                            </m:r>
                          </m:e>
                          <m:sub>
                            <m:r>
                              <m:rPr>
                                <m:sty m:val="p"/>
                              </m:rPr>
                              <w:rPr>
                                <w:rFonts w:ascii="Cambria Math" w:eastAsiaTheme="minorEastAsia" w:hAnsi="Cambria Math"/>
                              </w:rPr>
                              <m:t>i</m:t>
                            </m:r>
                          </m:sub>
                        </m:sSub>
                      </m:e>
                    </m:d>
                  </m:e>
                </m:d>
              </m:oMath>
            </m:oMathPara>
          </w:p>
        </w:tc>
        <w:tc>
          <w:tcPr>
            <w:tcW w:w="296" w:type="pct"/>
            <w:vAlign w:val="center"/>
          </w:tcPr>
          <w:p w14:paraId="2FBBECEB" w14:textId="658C1475" w:rsidR="0075568D" w:rsidRPr="001B7500" w:rsidRDefault="0075568D" w:rsidP="005C7FB0">
            <w:pPr>
              <w:jc w:val="center"/>
              <w:rPr>
                <w:rFonts w:cs="Times New Roman"/>
              </w:rPr>
            </w:pPr>
            <w:bookmarkStart w:id="134" w:name="_Ref149040663"/>
            <w:r w:rsidRPr="001B7500">
              <w:rPr>
                <w:rFonts w:cs="Times New Roman"/>
              </w:rPr>
              <w:t>(</w:t>
            </w:r>
            <w:r w:rsidRPr="001B7500">
              <w:rPr>
                <w:rFonts w:cs="Times New Roman"/>
              </w:rPr>
              <w:fldChar w:fldCharType="begin"/>
            </w:r>
            <w:r w:rsidRPr="001B7500">
              <w:rPr>
                <w:rFonts w:cs="Times New Roman"/>
              </w:rPr>
              <w:instrText xml:space="preserve"> SEQ Equation \* ARABIC </w:instrText>
            </w:r>
            <w:r w:rsidRPr="001B7500">
              <w:rPr>
                <w:rFonts w:cs="Times New Roman"/>
              </w:rPr>
              <w:fldChar w:fldCharType="separate"/>
            </w:r>
            <w:r w:rsidR="00B2282F">
              <w:rPr>
                <w:rFonts w:cs="Times New Roman"/>
                <w:noProof/>
              </w:rPr>
              <w:t>3</w:t>
            </w:r>
            <w:r w:rsidRPr="001B7500">
              <w:rPr>
                <w:rFonts w:cs="Times New Roman"/>
              </w:rPr>
              <w:fldChar w:fldCharType="end"/>
            </w:r>
            <w:bookmarkEnd w:id="134"/>
            <w:r w:rsidRPr="001B7500">
              <w:rPr>
                <w:rFonts w:cs="Times New Roman"/>
              </w:rPr>
              <w:t>)</w:t>
            </w:r>
          </w:p>
        </w:tc>
      </w:tr>
    </w:tbl>
    <w:p w14:paraId="1D242551" w14:textId="5C1AF959" w:rsidR="0040056D" w:rsidRDefault="006579D7" w:rsidP="00E22169">
      <w:pPr>
        <w:suppressAutoHyphens/>
        <w:overflowPunct w:val="0"/>
        <w:autoSpaceDE w:val="0"/>
        <w:autoSpaceDN w:val="0"/>
        <w:adjustRightInd w:val="0"/>
        <w:spacing w:after="0" w:line="480" w:lineRule="auto"/>
        <w:textAlignment w:val="baseline"/>
        <w:rPr>
          <w:rFonts w:eastAsiaTheme="minorEastAsia"/>
        </w:rPr>
      </w:pPr>
      <w:r w:rsidRPr="001B7500">
        <w:t xml:space="preserve">where </w:t>
      </w:r>
      <m:oMath>
        <m:r>
          <m:rPr>
            <m:sty m:val="p"/>
          </m:rPr>
          <w:rPr>
            <w:rFonts w:ascii="Cambria Math" w:hAnsi="Cambria Math"/>
          </w:rPr>
          <m:t>φ</m:t>
        </m:r>
      </m:oMath>
      <w:r w:rsidRPr="001B7500">
        <w:rPr>
          <w:rFonts w:eastAsiaTheme="minorEastAsia"/>
        </w:rPr>
        <w:t xml:space="preserve"> is a fixed real-valued radial basis function and </w:t>
      </w:r>
      <m:oMath>
        <m:d>
          <m:dPr>
            <m:begChr m:val="‖"/>
            <m:endChr m:val="‖"/>
            <m:ctrlPr>
              <w:rPr>
                <w:rFonts w:ascii="Cambria Math" w:eastAsiaTheme="minorEastAsia" w:hAnsi="Cambria Math"/>
              </w:rPr>
            </m:ctrlPr>
          </m:dPr>
          <m:e>
            <m:r>
              <m:rPr>
                <m:sty m:val="p"/>
              </m:rPr>
              <w:rPr>
                <w:rFonts w:ascii="Cambria Math" w:eastAsiaTheme="minorEastAsia" w:hAnsi="Cambria Math"/>
              </w:rPr>
              <m:t xml:space="preserve"> ∙ </m:t>
            </m:r>
          </m:e>
        </m:d>
      </m:oMath>
      <w:r w:rsidRPr="001B7500">
        <w:rPr>
          <w:rFonts w:eastAsiaTheme="minorEastAsia"/>
        </w:rPr>
        <w:t xml:space="preserve"> denotes the Euclidean norm. The points </w:t>
      </w:r>
      <m:oMath>
        <m:sSub>
          <m:sSubPr>
            <m:ctrlPr>
              <w:rPr>
                <w:rFonts w:ascii="Cambria Math" w:eastAsiaTheme="minorEastAsia" w:hAnsi="Cambria Math"/>
              </w:rPr>
            </m:ctrlPr>
          </m:sSubPr>
          <m:e>
            <m:r>
              <m:rPr>
                <m:sty m:val="b"/>
              </m:rPr>
              <w:rPr>
                <w:rFonts w:ascii="Cambria Math" w:eastAsiaTheme="minorEastAsia" w:hAnsi="Cambria Math"/>
              </w:rPr>
              <m:t>u</m:t>
            </m:r>
          </m:e>
          <m:sub>
            <m:r>
              <m:rPr>
                <m:sty m:val="p"/>
              </m:rPr>
              <w:rPr>
                <w:rFonts w:ascii="Cambria Math" w:eastAsiaTheme="minorEastAsia" w:hAnsi="Cambria Math"/>
              </w:rPr>
              <m:t>i</m:t>
            </m:r>
          </m:sub>
        </m:sSub>
        <m:r>
          <m:rPr>
            <m:sty m:val="p"/>
          </m:rPr>
          <w:rPr>
            <w:rFonts w:ascii="Cambria Math" w:eastAsiaTheme="minorEastAsia" w:hAnsi="Cambria Math"/>
          </w:rPr>
          <m:t>;i=1,…,n</m:t>
        </m:r>
      </m:oMath>
      <w:r w:rsidRPr="001B7500">
        <w:rPr>
          <w:rFonts w:eastAsiaTheme="minorEastAsia"/>
        </w:rPr>
        <w:t xml:space="preserve"> </w:t>
      </w:r>
      <w:r w:rsidR="002466ED" w:rsidRPr="002466ED">
        <w:rPr>
          <w:rFonts w:eastAsiaTheme="minorEastAsia"/>
        </w:rPr>
        <w:t>correspond to the locations of points in the CPTU boreholes where the value of undrained shear strength,</w:t>
      </w:r>
      <w:r w:rsidR="001B7500" w:rsidRPr="001B7500">
        <w:t xml:space="preserve"> </w:t>
      </w:r>
      <m:oMath>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sSub>
              <m:sSubPr>
                <m:ctrlPr>
                  <w:rPr>
                    <w:rFonts w:ascii="Cambria Math" w:eastAsiaTheme="minorEastAsia" w:hAnsi="Cambria Math"/>
                  </w:rPr>
                </m:ctrlPr>
              </m:sSubPr>
              <m:e>
                <m:r>
                  <m:rPr>
                    <m:sty m:val="b"/>
                  </m:rPr>
                  <w:rPr>
                    <w:rFonts w:ascii="Cambria Math" w:hAnsi="Cambria Math"/>
                  </w:rPr>
                  <m:t>u</m:t>
                </m:r>
              </m:e>
              <m:sub>
                <m:r>
                  <m:rPr>
                    <m:sty m:val="p"/>
                  </m:rPr>
                  <w:rPr>
                    <w:rFonts w:ascii="Cambria Math" w:eastAsiaTheme="minorEastAsia" w:hAnsi="Cambria Math"/>
                  </w:rPr>
                  <m:t>i</m:t>
                </m:r>
              </m:sub>
            </m:sSub>
          </m:e>
        </m:d>
      </m:oMath>
      <w:r w:rsidR="002466ED">
        <w:rPr>
          <w:rFonts w:eastAsiaTheme="minorEastAsia"/>
        </w:rPr>
        <w:t>, is known.</w:t>
      </w:r>
    </w:p>
    <w:p w14:paraId="56F84648" w14:textId="52B8503A" w:rsidR="00D80999" w:rsidRPr="004E7427" w:rsidRDefault="008716F5" w:rsidP="00D80999">
      <w:pPr>
        <w:suppressAutoHyphens/>
        <w:overflowPunct w:val="0"/>
        <w:autoSpaceDE w:val="0"/>
        <w:autoSpaceDN w:val="0"/>
        <w:adjustRightInd w:val="0"/>
        <w:spacing w:after="0" w:line="480" w:lineRule="auto"/>
        <w:textAlignment w:val="baseline"/>
        <w:rPr>
          <w:rFonts w:eastAsiaTheme="minorEastAsia"/>
        </w:rPr>
      </w:pPr>
      <w:r w:rsidRPr="008716F5">
        <w:rPr>
          <w:rFonts w:eastAsiaTheme="minorEastAsia"/>
        </w:rPr>
        <w:t xml:space="preserve">In this function, it is necessary to select the radial basis function </w:t>
      </w:r>
      <m:oMath>
        <m:r>
          <m:rPr>
            <m:sty m:val="p"/>
          </m:rPr>
          <w:rPr>
            <w:rFonts w:ascii="Cambria Math" w:eastAsiaTheme="minorEastAsia" w:hAnsi="Cambria Math"/>
          </w:rPr>
          <m:t>φ</m:t>
        </m:r>
      </m:oMath>
      <w:r w:rsidRPr="008716F5">
        <w:rPr>
          <w:rFonts w:eastAsiaTheme="minorEastAsia"/>
        </w:rPr>
        <w:t xml:space="preserve"> and compute the coefficients</w:t>
      </w:r>
      <w:r>
        <w:rPr>
          <w:rFonts w:eastAsiaTheme="minorEastAsia"/>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oMath>
      <w:r w:rsidRPr="008716F5">
        <w:rPr>
          <w:rFonts w:eastAsiaTheme="minorEastAsia"/>
        </w:rPr>
        <w:t xml:space="preserve">. Commonly used radial basis functions include Gaussian, cubic, linear, inverse, and multiquadric. In this case, the linear radial basis function was chosen for the interpolation of </w:t>
      </w:r>
      <w:r w:rsidRPr="008716F5">
        <w:rPr>
          <w:rFonts w:eastAsiaTheme="minorEastAsia"/>
        </w:rPr>
        <w:lastRenderedPageBreak/>
        <w:t xml:space="preserve">undrained shear strength values. </w:t>
      </w:r>
      <w:r w:rsidR="00E70794" w:rsidRPr="00E70794">
        <w:rPr>
          <w:rFonts w:eastAsiaTheme="minorEastAsia"/>
        </w:rPr>
        <w:t>The radial basis function's domain is assumed to have a radius of 10 meters.</w:t>
      </w:r>
      <w:r w:rsidR="00E70794">
        <w:rPr>
          <w:rFonts w:eastAsiaTheme="minorEastAsia"/>
        </w:rPr>
        <w:t xml:space="preserve"> </w:t>
      </w:r>
      <w:r w:rsidRPr="008716F5">
        <w:rPr>
          <w:rFonts w:eastAsiaTheme="minorEastAsia"/>
        </w:rPr>
        <w:t xml:space="preserve">This selection offers computational efficiency and provides a more realistic representation, as </w:t>
      </w:r>
      <w:r w:rsidR="00871D32">
        <w:rPr>
          <w:rFonts w:eastAsiaTheme="minorEastAsia"/>
        </w:rPr>
        <w:t xml:space="preserve">the </w:t>
      </w:r>
      <w:r w:rsidRPr="008716F5">
        <w:rPr>
          <w:rFonts w:eastAsiaTheme="minorEastAsia"/>
        </w:rPr>
        <w:t>undrained shear strength typically increases linearly with depth. Additionally, the linear basis function does not require tuning parameters</w:t>
      </w:r>
      <w:r w:rsidR="002A45EA">
        <w:rPr>
          <w:rFonts w:eastAsiaTheme="minorEastAsia"/>
        </w:rPr>
        <w:t xml:space="preserve"> </w:t>
      </w:r>
      <w:r w:rsidR="00D80999" w:rsidRPr="004E7427">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D80999" w:rsidRPr="004E7427">
        <w:rPr>
          <w:rFonts w:eastAsiaTheme="minorEastAsia"/>
        </w:rPr>
        <w:instrText xml:space="preserve"> ADDIN EN.CITE </w:instrText>
      </w:r>
      <w:r w:rsidR="00D80999" w:rsidRPr="004E7427">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D80999" w:rsidRPr="004E7427">
        <w:rPr>
          <w:rFonts w:eastAsiaTheme="minorEastAsia"/>
        </w:rPr>
        <w:instrText xml:space="preserve"> ADDIN EN.CITE.DATA </w:instrText>
      </w:r>
      <w:r w:rsidR="00D80999" w:rsidRPr="004E7427">
        <w:rPr>
          <w:rFonts w:eastAsiaTheme="minorEastAsia"/>
        </w:rPr>
      </w:r>
      <w:r w:rsidR="00D80999" w:rsidRPr="004E7427">
        <w:rPr>
          <w:rFonts w:eastAsiaTheme="minorEastAsia"/>
        </w:rPr>
        <w:fldChar w:fldCharType="end"/>
      </w:r>
      <w:r w:rsidR="00D80999" w:rsidRPr="004E7427">
        <w:rPr>
          <w:rFonts w:eastAsiaTheme="minorEastAsia"/>
        </w:rPr>
      </w:r>
      <w:r w:rsidR="00D80999" w:rsidRPr="004E7427">
        <w:rPr>
          <w:rFonts w:eastAsiaTheme="minorEastAsia"/>
        </w:rPr>
        <w:fldChar w:fldCharType="separate"/>
      </w:r>
      <w:r w:rsidR="00D80999" w:rsidRPr="004E7427">
        <w:rPr>
          <w:rFonts w:eastAsiaTheme="minorEastAsia"/>
          <w:noProof/>
        </w:rPr>
        <w:t>(Virtanen et al., 2020)</w:t>
      </w:r>
      <w:r w:rsidR="00D80999" w:rsidRPr="004E7427">
        <w:rPr>
          <w:rFonts w:eastAsiaTheme="minorEastAsia"/>
        </w:rPr>
        <w:fldChar w:fldCharType="end"/>
      </w:r>
      <w:r w:rsidR="00D80999" w:rsidRPr="004E7427">
        <w:rPr>
          <w:rFonts w:eastAsiaTheme="minorEastAsia"/>
        </w:rPr>
        <w:t xml:space="preserve">. </w:t>
      </w:r>
      <w:r w:rsidR="00296AF2">
        <w:rPr>
          <w:rFonts w:eastAsiaTheme="minorEastAsia"/>
        </w:rPr>
        <w:t>The</w:t>
      </w:r>
      <w:r w:rsidR="00D80999" w:rsidRPr="004E7427">
        <w:rPr>
          <w:rFonts w:eastAsiaTheme="minorEastAsia"/>
        </w:rPr>
        <w:t xml:space="preserve"> </w:t>
      </w:r>
      <w:r w:rsidR="00111E8F" w:rsidRPr="001B7500">
        <w:t xml:space="preserve">Radial Basis Function </w:t>
      </w:r>
      <w:r w:rsidR="00D80999" w:rsidRPr="004E7427">
        <w:rPr>
          <w:rFonts w:eastAsiaTheme="minorEastAsia"/>
        </w:rPr>
        <w:t xml:space="preserve">interpolation of the undrained shear strength values was implemented using the Python SciPy library </w:t>
      </w:r>
      <w:r w:rsidR="00D80999" w:rsidRPr="004E7427">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D80999" w:rsidRPr="004E7427">
        <w:rPr>
          <w:rFonts w:eastAsiaTheme="minorEastAsia"/>
        </w:rPr>
        <w:instrText xml:space="preserve"> ADDIN EN.CITE </w:instrText>
      </w:r>
      <w:r w:rsidR="00D80999" w:rsidRPr="004E7427">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00D80999" w:rsidRPr="004E7427">
        <w:rPr>
          <w:rFonts w:eastAsiaTheme="minorEastAsia"/>
        </w:rPr>
        <w:instrText xml:space="preserve"> ADDIN EN.CITE.DATA </w:instrText>
      </w:r>
      <w:r w:rsidR="00D80999" w:rsidRPr="004E7427">
        <w:rPr>
          <w:rFonts w:eastAsiaTheme="minorEastAsia"/>
        </w:rPr>
      </w:r>
      <w:r w:rsidR="00D80999" w:rsidRPr="004E7427">
        <w:rPr>
          <w:rFonts w:eastAsiaTheme="minorEastAsia"/>
        </w:rPr>
        <w:fldChar w:fldCharType="end"/>
      </w:r>
      <w:r w:rsidR="00D80999" w:rsidRPr="004E7427">
        <w:rPr>
          <w:rFonts w:eastAsiaTheme="minorEastAsia"/>
        </w:rPr>
      </w:r>
      <w:r w:rsidR="00D80999" w:rsidRPr="004E7427">
        <w:rPr>
          <w:rFonts w:eastAsiaTheme="minorEastAsia"/>
        </w:rPr>
        <w:fldChar w:fldCharType="separate"/>
      </w:r>
      <w:r w:rsidR="00D80999" w:rsidRPr="004E7427">
        <w:rPr>
          <w:rFonts w:eastAsiaTheme="minorEastAsia"/>
          <w:noProof/>
        </w:rPr>
        <w:t>(Virtanen et al., 2020)</w:t>
      </w:r>
      <w:r w:rsidR="00D80999" w:rsidRPr="004E7427">
        <w:rPr>
          <w:rFonts w:eastAsiaTheme="minorEastAsia"/>
        </w:rPr>
        <w:fldChar w:fldCharType="end"/>
      </w:r>
      <w:r w:rsidR="00D80999" w:rsidRPr="004E7427">
        <w:rPr>
          <w:rFonts w:eastAsiaTheme="minorEastAsia"/>
        </w:rPr>
        <w:t>.</w:t>
      </w:r>
      <w:r w:rsidR="00155B29">
        <w:rPr>
          <w:rFonts w:eastAsiaTheme="minorEastAsia"/>
        </w:rPr>
        <w:t xml:space="preserve"> </w:t>
      </w:r>
    </w:p>
    <w:p w14:paraId="649F4ADB" w14:textId="0D527345" w:rsidR="00D80999" w:rsidRDefault="003B6B64" w:rsidP="00E22169">
      <w:pPr>
        <w:suppressAutoHyphens/>
        <w:overflowPunct w:val="0"/>
        <w:autoSpaceDE w:val="0"/>
        <w:autoSpaceDN w:val="0"/>
        <w:adjustRightInd w:val="0"/>
        <w:spacing w:after="0" w:line="480" w:lineRule="auto"/>
        <w:textAlignment w:val="baseline"/>
        <w:rPr>
          <w:rFonts w:eastAsiaTheme="minorEastAsia"/>
        </w:rPr>
      </w:pPr>
      <w:r w:rsidRPr="003B6B64">
        <w:rPr>
          <w:rFonts w:eastAsiaTheme="minorEastAsia"/>
        </w:rPr>
        <w:t xml:space="preserve">Once the radial basis function is selected, the next step is to compute the coefficients,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oMath>
      <w:r>
        <w:rPr>
          <w:rFonts w:eastAsiaTheme="minorEastAsia"/>
        </w:rPr>
        <w:t xml:space="preserve">, </w:t>
      </w:r>
      <w:r w:rsidRPr="003B6B64">
        <w:rPr>
          <w:rFonts w:eastAsiaTheme="minorEastAsia"/>
        </w:rPr>
        <w:t>by solving the linear system represented as:</w:t>
      </w:r>
    </w:p>
    <w:tbl>
      <w:tblPr>
        <w:tblStyle w:val="TableGrid"/>
        <w:tblW w:w="5104"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545"/>
      </w:tblGrid>
      <w:tr w:rsidR="00B5202F" w:rsidRPr="005E48E0" w14:paraId="44B11641" w14:textId="77777777" w:rsidTr="006C018B">
        <w:tc>
          <w:tcPr>
            <w:tcW w:w="4704" w:type="pct"/>
            <w:vAlign w:val="center"/>
          </w:tcPr>
          <w:p w14:paraId="4C201F0E" w14:textId="29B206B7" w:rsidR="00B5202F" w:rsidRPr="005E48E0" w:rsidRDefault="005E48E0" w:rsidP="005C7FB0">
            <w:pPr>
              <w:jc w:val="center"/>
              <w:rPr>
                <w:rFonts w:eastAsiaTheme="minorEastAsia"/>
                <w:b/>
                <w:bCs/>
                <w:iCs/>
              </w:rPr>
            </w:pPr>
            <m:oMathPara>
              <m:oMath>
                <m:r>
                  <m:rPr>
                    <m:sty m:val="b"/>
                  </m:rPr>
                  <w:rPr>
                    <w:rFonts w:ascii="Cambria Math" w:hAnsi="Cambria Math"/>
                  </w:rPr>
                  <m:t>Aa</m:t>
                </m:r>
                <m:r>
                  <m:rPr>
                    <m:sty m:val="p"/>
                  </m:rPr>
                  <w:rPr>
                    <w:rFonts w:ascii="Cambria Math" w:hAnsi="Cambria Math"/>
                  </w:rPr>
                  <m:t>=</m:t>
                </m:r>
                <m:r>
                  <m:rPr>
                    <m:sty m:val="b"/>
                  </m:rPr>
                  <w:rPr>
                    <w:rFonts w:ascii="Cambria Math" w:hAnsi="Cambria Math"/>
                  </w:rPr>
                  <m:t>f</m:t>
                </m:r>
              </m:oMath>
            </m:oMathPara>
          </w:p>
        </w:tc>
        <w:tc>
          <w:tcPr>
            <w:tcW w:w="296" w:type="pct"/>
            <w:vAlign w:val="center"/>
          </w:tcPr>
          <w:p w14:paraId="0754363A" w14:textId="28482966" w:rsidR="00B5202F" w:rsidRPr="005E48E0" w:rsidRDefault="00B5202F" w:rsidP="005C7FB0">
            <w:pPr>
              <w:spacing w:line="259" w:lineRule="auto"/>
              <w:jc w:val="center"/>
              <w:rPr>
                <w:rFonts w:cs="Times New Roman"/>
                <w:iCs/>
              </w:rPr>
            </w:pPr>
            <w:r w:rsidRPr="005E48E0">
              <w:rPr>
                <w:rFonts w:cs="Times New Roman"/>
                <w:iCs/>
              </w:rPr>
              <w:t>(</w:t>
            </w:r>
            <w:r w:rsidRPr="005E48E0">
              <w:rPr>
                <w:rFonts w:cs="Times New Roman"/>
                <w:iCs/>
              </w:rPr>
              <w:fldChar w:fldCharType="begin"/>
            </w:r>
            <w:r w:rsidRPr="005E48E0">
              <w:rPr>
                <w:rFonts w:cs="Times New Roman"/>
                <w:iCs/>
              </w:rPr>
              <w:instrText xml:space="preserve"> SEQ Equation \* ARABIC </w:instrText>
            </w:r>
            <w:r w:rsidRPr="005E48E0">
              <w:rPr>
                <w:rFonts w:cs="Times New Roman"/>
                <w:iCs/>
              </w:rPr>
              <w:fldChar w:fldCharType="separate"/>
            </w:r>
            <w:r w:rsidR="00B2282F">
              <w:rPr>
                <w:rFonts w:cs="Times New Roman"/>
                <w:iCs/>
                <w:noProof/>
              </w:rPr>
              <w:t>4</w:t>
            </w:r>
            <w:r w:rsidRPr="005E48E0">
              <w:rPr>
                <w:rFonts w:cs="Times New Roman"/>
                <w:iCs/>
              </w:rPr>
              <w:fldChar w:fldCharType="end"/>
            </w:r>
            <w:r w:rsidRPr="005E48E0">
              <w:rPr>
                <w:rFonts w:cs="Times New Roman"/>
                <w:iCs/>
              </w:rPr>
              <w:t>)</w:t>
            </w:r>
          </w:p>
        </w:tc>
      </w:tr>
    </w:tbl>
    <w:p w14:paraId="26675C21" w14:textId="50A92B44" w:rsidR="0049181C" w:rsidRPr="005E48E0" w:rsidRDefault="0049181C" w:rsidP="0049181C">
      <w:pPr>
        <w:rPr>
          <w:rFonts w:eastAsiaTheme="minorEastAsia"/>
          <w:iCs/>
        </w:rPr>
      </w:pPr>
      <w:r w:rsidRPr="005E48E0">
        <w:rPr>
          <w:rFonts w:eastAsiaTheme="minorEastAsia"/>
          <w:iCs/>
        </w:rPr>
        <w:t xml:space="preserve">where </w:t>
      </w:r>
      <m:oMath>
        <m:r>
          <m:rPr>
            <m:sty m:val="b"/>
          </m:rPr>
          <w:rPr>
            <w:rFonts w:ascii="Cambria Math" w:eastAsiaTheme="minorEastAsia" w:hAnsi="Cambria Math"/>
          </w:rPr>
          <m:t>A</m:t>
        </m:r>
        <m:r>
          <m:rPr>
            <m:sty m:val="p"/>
          </m:rPr>
          <w:rPr>
            <w:rFonts w:ascii="Cambria Math" w:eastAsiaTheme="minorEastAsia" w:hAnsi="Cambria Math"/>
          </w:rPr>
          <m:t>=</m:t>
        </m:r>
        <m:sSub>
          <m:sSubPr>
            <m:ctrlPr>
              <w:rPr>
                <w:rFonts w:ascii="Cambria Math" w:eastAsiaTheme="minorEastAsia" w:hAnsi="Cambria Math"/>
                <w:iCs/>
              </w:rPr>
            </m:ctrlPr>
          </m:sSubPr>
          <m:e>
            <m:r>
              <m:rPr>
                <m:sty m:val="p"/>
              </m:rPr>
              <w:rPr>
                <w:rFonts w:ascii="Cambria Math" w:eastAsiaTheme="minorEastAsia" w:hAnsi="Cambria Math"/>
              </w:rPr>
              <m:t>A</m:t>
            </m:r>
          </m:e>
          <m:sub>
            <m:r>
              <m:rPr>
                <m:sty m:val="p"/>
              </m:rPr>
              <w:rPr>
                <w:rFonts w:ascii="Cambria Math" w:eastAsiaTheme="minorEastAsia" w:hAnsi="Cambria Math"/>
              </w:rPr>
              <m:t>ij</m:t>
            </m:r>
          </m:sub>
        </m:sSub>
        <m:r>
          <m:rPr>
            <m:sty m:val="p"/>
          </m:rPr>
          <w:rPr>
            <w:rFonts w:ascii="Cambria Math" w:eastAsiaTheme="minorEastAsia" w:hAnsi="Cambria Math"/>
          </w:rPr>
          <m:t>=φ</m:t>
        </m:r>
        <m:d>
          <m:dPr>
            <m:ctrlPr>
              <w:rPr>
                <w:rFonts w:ascii="Cambria Math" w:eastAsiaTheme="minorEastAsia" w:hAnsi="Cambria Math"/>
                <w:iCs/>
              </w:rPr>
            </m:ctrlPr>
          </m:dPr>
          <m:e>
            <m:d>
              <m:dPr>
                <m:begChr m:val="‖"/>
                <m:endChr m:val="‖"/>
                <m:ctrlPr>
                  <w:rPr>
                    <w:rFonts w:ascii="Cambria Math" w:eastAsiaTheme="minorEastAsia" w:hAnsi="Cambria Math"/>
                    <w:iCs/>
                  </w:rPr>
                </m:ctrlPr>
              </m:dPr>
              <m:e>
                <m:sSub>
                  <m:sSubPr>
                    <m:ctrlPr>
                      <w:rPr>
                        <w:rFonts w:ascii="Cambria Math" w:eastAsiaTheme="minorEastAsia" w:hAnsi="Cambria Math"/>
                        <w:b/>
                        <w:bCs/>
                        <w:iCs/>
                      </w:rPr>
                    </m:ctrlPr>
                  </m:sSubPr>
                  <m:e>
                    <m:r>
                      <m:rPr>
                        <m:sty m:val="b"/>
                      </m:rPr>
                      <w:rPr>
                        <w:rFonts w:ascii="Cambria Math" w:eastAsiaTheme="minorEastAsia" w:hAnsi="Cambria Math"/>
                      </w:rPr>
                      <m:t>u</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iCs/>
                      </w:rPr>
                    </m:ctrlPr>
                  </m:sSubPr>
                  <m:e>
                    <m:r>
                      <m:rPr>
                        <m:sty m:val="b"/>
                      </m:rPr>
                      <w:rPr>
                        <w:rFonts w:ascii="Cambria Math" w:eastAsiaTheme="minorEastAsia" w:hAnsi="Cambria Math"/>
                      </w:rPr>
                      <m:t>u</m:t>
                    </m:r>
                  </m:e>
                  <m:sub>
                    <m:r>
                      <m:rPr>
                        <m:sty m:val="p"/>
                      </m:rPr>
                      <w:rPr>
                        <w:rFonts w:ascii="Cambria Math" w:eastAsiaTheme="minorEastAsia" w:hAnsi="Cambria Math"/>
                      </w:rPr>
                      <m:t>j</m:t>
                    </m:r>
                  </m:sub>
                </m:sSub>
              </m:e>
            </m:d>
          </m:e>
        </m:d>
      </m:oMath>
      <w:r w:rsidR="005E48E0" w:rsidRPr="005E48E0">
        <w:rPr>
          <w:rFonts w:eastAsiaTheme="minorEastAsia"/>
          <w:iCs/>
        </w:rPr>
        <w:t xml:space="preserve">; </w:t>
      </w:r>
      <m:oMath>
        <m:r>
          <m:rPr>
            <m:sty m:val="b"/>
          </m:rPr>
          <w:rPr>
            <w:rFonts w:ascii="Cambria Math" w:eastAsiaTheme="minorEastAsia" w:hAnsi="Cambria Math"/>
          </w:rPr>
          <m:t>a</m:t>
        </m:r>
        <m:r>
          <m:rPr>
            <m:sty m:val="p"/>
          </m:rPr>
          <w:rPr>
            <w:rFonts w:ascii="Cambria Math" w:eastAsiaTheme="minorEastAsia" w:hAnsi="Cambria Math"/>
          </w:rPr>
          <m:t>=</m:t>
        </m:r>
        <m:sSup>
          <m:sSupPr>
            <m:ctrlPr>
              <w:rPr>
                <w:rFonts w:ascii="Cambria Math" w:eastAsiaTheme="minorEastAsia" w:hAnsi="Cambria Math"/>
                <w:iCs/>
              </w:rPr>
            </m:ctrlPr>
          </m:sSupPr>
          <m:e>
            <m:d>
              <m:dPr>
                <m:begChr m:val="["/>
                <m:endChr m:val="]"/>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a</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Cs/>
                      </w:rPr>
                    </m:ctrlPr>
                  </m:sSubPr>
                  <m:e>
                    <m:r>
                      <m:rPr>
                        <m:sty m:val="p"/>
                      </m:rPr>
                      <w:rPr>
                        <w:rFonts w:ascii="Cambria Math" w:eastAsiaTheme="minorEastAsia" w:hAnsi="Cambria Math"/>
                      </w:rPr>
                      <m:t>a</m:t>
                    </m:r>
                  </m:e>
                  <m:sub>
                    <m:r>
                      <m:rPr>
                        <m:sty m:val="p"/>
                      </m:rPr>
                      <w:rPr>
                        <w:rFonts w:ascii="Cambria Math" w:eastAsiaTheme="minorEastAsia" w:hAnsi="Cambria Math"/>
                      </w:rPr>
                      <m:t>n</m:t>
                    </m:r>
                  </m:sub>
                </m:sSub>
              </m:e>
            </m:d>
          </m:e>
          <m:sup>
            <m:r>
              <m:rPr>
                <m:sty m:val="p"/>
              </m:rPr>
              <w:rPr>
                <w:rFonts w:ascii="Cambria Math" w:eastAsiaTheme="minorEastAsia" w:hAnsi="Cambria Math"/>
              </w:rPr>
              <m:t>T</m:t>
            </m:r>
          </m:sup>
        </m:sSup>
      </m:oMath>
      <w:r w:rsidR="005E48E0" w:rsidRPr="005E48E0">
        <w:rPr>
          <w:rFonts w:eastAsiaTheme="minorEastAsia"/>
          <w:iCs/>
        </w:rPr>
        <w:t>; and</w:t>
      </w:r>
      <w:r w:rsidR="005E48E0">
        <w:rPr>
          <w:rFonts w:eastAsiaTheme="minorEastAsia"/>
          <w:iCs/>
        </w:rPr>
        <w:t xml:space="preserve"> </w:t>
      </w:r>
      <m:oMath>
        <m:r>
          <m:rPr>
            <m:sty m:val="b"/>
          </m:rPr>
          <w:rPr>
            <w:rFonts w:ascii="Cambria Math" w:hAnsi="Cambria Math"/>
          </w:rPr>
          <m:t>f</m:t>
        </m:r>
        <m:r>
          <m:rPr>
            <m:sty m:val="p"/>
          </m:rPr>
          <w:rPr>
            <w:rFonts w:ascii="Cambria Math" w:eastAsiaTheme="minorEastAsia" w:hAnsi="Cambria Math"/>
          </w:rPr>
          <m:t>=</m:t>
        </m:r>
        <m:sSup>
          <m:sSupPr>
            <m:ctrlPr>
              <w:rPr>
                <w:rFonts w:ascii="Cambria Math" w:eastAsiaTheme="minorEastAsia" w:hAnsi="Cambria Math"/>
                <w:iCs/>
              </w:rPr>
            </m:ctrlPr>
          </m:sSupPr>
          <m:e>
            <m:d>
              <m:dPr>
                <m:begChr m:val="["/>
                <m:endChr m:val="]"/>
                <m:ctrlPr>
                  <w:rPr>
                    <w:rFonts w:ascii="Cambria Math" w:eastAsiaTheme="minorEastAsia" w:hAnsi="Cambria Math"/>
                    <w:iCs/>
                  </w:rPr>
                </m:ctrlPr>
              </m:dPr>
              <m:e>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sSub>
                      <m:sSubPr>
                        <m:ctrlPr>
                          <w:rPr>
                            <w:rFonts w:ascii="Cambria Math" w:eastAsiaTheme="minorEastAsia" w:hAnsi="Cambria Math"/>
                          </w:rPr>
                        </m:ctrlPr>
                      </m:sSubPr>
                      <m:e>
                        <m:r>
                          <m:rPr>
                            <m:sty m:val="b"/>
                          </m:rPr>
                          <w:rPr>
                            <w:rFonts w:ascii="Cambria Math" w:hAnsi="Cambria Math"/>
                          </w:rPr>
                          <m:t>u</m:t>
                        </m:r>
                      </m:e>
                      <m:sub>
                        <m:r>
                          <m:rPr>
                            <m:sty m:val="p"/>
                          </m:rPr>
                          <w:rPr>
                            <w:rFonts w:ascii="Cambria Math" w:eastAsiaTheme="minorEastAsia" w:hAnsi="Cambria Math"/>
                          </w:rPr>
                          <m:t>1</m:t>
                        </m:r>
                      </m:sub>
                    </m:sSub>
                  </m:e>
                </m:d>
                <m:r>
                  <m:rPr>
                    <m:sty m:val="p"/>
                  </m:rPr>
                  <w:rPr>
                    <w:rFonts w:ascii="Cambria Math" w:eastAsiaTheme="minorEastAsia" w:hAnsi="Cambria Math"/>
                  </w:rPr>
                  <m:t>,…,</m:t>
                </m:r>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sSub>
                      <m:sSubPr>
                        <m:ctrlPr>
                          <w:rPr>
                            <w:rFonts w:ascii="Cambria Math" w:eastAsiaTheme="minorEastAsia" w:hAnsi="Cambria Math"/>
                          </w:rPr>
                        </m:ctrlPr>
                      </m:sSubPr>
                      <m:e>
                        <m:r>
                          <m:rPr>
                            <m:sty m:val="b"/>
                          </m:rPr>
                          <w:rPr>
                            <w:rFonts w:ascii="Cambria Math" w:hAnsi="Cambria Math"/>
                          </w:rPr>
                          <m:t>u</m:t>
                        </m:r>
                      </m:e>
                      <m:sub>
                        <m:r>
                          <m:rPr>
                            <m:sty m:val="p"/>
                          </m:rPr>
                          <w:rPr>
                            <w:rFonts w:ascii="Cambria Math" w:eastAsiaTheme="minorEastAsia" w:hAnsi="Cambria Math"/>
                          </w:rPr>
                          <m:t>n</m:t>
                        </m:r>
                      </m:sub>
                    </m:sSub>
                  </m:e>
                </m:d>
              </m:e>
            </m:d>
          </m:e>
          <m:sup>
            <m:r>
              <m:rPr>
                <m:sty m:val="p"/>
              </m:rPr>
              <w:rPr>
                <w:rFonts w:ascii="Cambria Math" w:eastAsiaTheme="minorEastAsia" w:hAnsi="Cambria Math"/>
              </w:rPr>
              <m:t>T</m:t>
            </m:r>
          </m:sup>
        </m:sSup>
      </m:oMath>
    </w:p>
    <w:p w14:paraId="44ACA564" w14:textId="092933BC" w:rsidR="00155B29" w:rsidRPr="004E7427" w:rsidRDefault="003B6B64" w:rsidP="00155B29">
      <w:pPr>
        <w:suppressAutoHyphens/>
        <w:overflowPunct w:val="0"/>
        <w:autoSpaceDE w:val="0"/>
        <w:autoSpaceDN w:val="0"/>
        <w:adjustRightInd w:val="0"/>
        <w:spacing w:after="0" w:line="480" w:lineRule="auto"/>
        <w:textAlignment w:val="baseline"/>
        <w:rPr>
          <w:rFonts w:eastAsiaTheme="minorEastAsia"/>
        </w:rPr>
      </w:pPr>
      <w:r w:rsidRPr="003B6B64">
        <w:rPr>
          <w:rFonts w:eastAsiaTheme="minorEastAsia"/>
        </w:rPr>
        <w:t xml:space="preserve">After computing the coefficients, we can determine the undrained shear strength for </w:t>
      </w:r>
      <w:r w:rsidR="006C1E67">
        <w:rPr>
          <w:rFonts w:eastAsiaTheme="minorEastAsia"/>
        </w:rPr>
        <w:t xml:space="preserve">all the material points at </w:t>
      </w:r>
      <w:r w:rsidRPr="003B6B64">
        <w:rPr>
          <w:rFonts w:eastAsiaTheme="minorEastAsia"/>
        </w:rPr>
        <w:t>the entire layers using equation</w:t>
      </w:r>
      <w:r>
        <w:rPr>
          <w:rFonts w:eastAsiaTheme="minorEastAsia"/>
        </w:rPr>
        <w:t xml:space="preserve"> </w:t>
      </w:r>
      <w:r w:rsidR="004A4835">
        <w:rPr>
          <w:rFonts w:eastAsiaTheme="minorEastAsia"/>
        </w:rPr>
        <w:fldChar w:fldCharType="begin"/>
      </w:r>
      <w:r w:rsidR="004A4835">
        <w:rPr>
          <w:rFonts w:eastAsiaTheme="minorEastAsia"/>
        </w:rPr>
        <w:instrText xml:space="preserve"> REF _Ref149040663 \h </w:instrText>
      </w:r>
      <w:r w:rsidR="004A4835">
        <w:rPr>
          <w:rFonts w:eastAsiaTheme="minorEastAsia"/>
        </w:rPr>
      </w:r>
      <w:r w:rsidR="004A4835">
        <w:rPr>
          <w:rFonts w:eastAsiaTheme="minorEastAsia"/>
        </w:rPr>
        <w:fldChar w:fldCharType="separate"/>
      </w:r>
      <w:r w:rsidR="00B2282F" w:rsidRPr="001B7500">
        <w:rPr>
          <w:rFonts w:cs="Times New Roman"/>
        </w:rPr>
        <w:t>(</w:t>
      </w:r>
      <w:r w:rsidR="00B2282F">
        <w:rPr>
          <w:rFonts w:cs="Times New Roman"/>
          <w:noProof/>
        </w:rPr>
        <w:t>3</w:t>
      </w:r>
      <w:r w:rsidR="004A4835">
        <w:rPr>
          <w:rFonts w:eastAsiaTheme="minorEastAsia"/>
        </w:rPr>
        <w:fldChar w:fldCharType="end"/>
      </w:r>
      <w:r w:rsidR="004A4835">
        <w:rPr>
          <w:rFonts w:eastAsiaTheme="minorEastAsia"/>
        </w:rPr>
        <w:t>). The value of the undrained shear strength are</w:t>
      </w:r>
      <w:r w:rsidR="00005FD9" w:rsidRPr="004E7427">
        <w:rPr>
          <w:rFonts w:eastAsiaTheme="minorEastAsia"/>
        </w:rPr>
        <w:t xml:space="preserve"> shown in </w:t>
      </w:r>
      <w:r w:rsidR="00005FD9" w:rsidRPr="004E7427">
        <w:rPr>
          <w:rFonts w:eastAsiaTheme="minorEastAsia"/>
        </w:rPr>
        <w:fldChar w:fldCharType="begin"/>
      </w:r>
      <w:r w:rsidR="00005FD9" w:rsidRPr="004E7427">
        <w:rPr>
          <w:rFonts w:eastAsiaTheme="minorEastAsia"/>
        </w:rPr>
        <w:instrText xml:space="preserve"> REF _Ref120700825 \h </w:instrText>
      </w:r>
      <w:r w:rsidR="009B099B" w:rsidRPr="004E7427">
        <w:rPr>
          <w:rFonts w:eastAsiaTheme="minorEastAsia"/>
        </w:rPr>
        <w:instrText xml:space="preserve"> \* MERGEFORMAT </w:instrText>
      </w:r>
      <w:r w:rsidR="00005FD9" w:rsidRPr="004E7427">
        <w:rPr>
          <w:rFonts w:eastAsiaTheme="minorEastAsia"/>
        </w:rPr>
      </w:r>
      <w:r w:rsidR="00005FD9" w:rsidRPr="004E7427">
        <w:rPr>
          <w:rFonts w:eastAsiaTheme="minorEastAsia"/>
        </w:rPr>
        <w:fldChar w:fldCharType="separate"/>
      </w:r>
      <w:r w:rsidR="00B2282F" w:rsidRPr="004E7427">
        <w:t xml:space="preserve">Figure </w:t>
      </w:r>
      <w:r w:rsidR="00B2282F">
        <w:rPr>
          <w:noProof/>
        </w:rPr>
        <w:t>13</w:t>
      </w:r>
      <w:r w:rsidR="00005FD9" w:rsidRPr="004E7427">
        <w:rPr>
          <w:rFonts w:eastAsiaTheme="minorEastAsia"/>
        </w:rPr>
        <w:fldChar w:fldCharType="end"/>
      </w:r>
      <w:r w:rsidR="00005FD9" w:rsidRPr="004E7427">
        <w:rPr>
          <w:rFonts w:eastAsiaTheme="minorEastAsia"/>
        </w:rPr>
        <w:t xml:space="preserve"> </w:t>
      </w:r>
      <w:r w:rsidR="004C0CD6" w:rsidRPr="004E7427">
        <w:rPr>
          <w:rFonts w:eastAsiaTheme="minorEastAsia"/>
        </w:rPr>
        <w:t xml:space="preserve">at </w:t>
      </w:r>
      <w:r w:rsidR="00A70B20" w:rsidRPr="004E7427">
        <w:rPr>
          <w:rFonts w:eastAsiaTheme="minorEastAsia"/>
        </w:rPr>
        <w:t xml:space="preserve">the ground surface </w:t>
      </w:r>
      <w:r w:rsidR="00005FD9" w:rsidRPr="004E7427">
        <w:rPr>
          <w:rFonts w:eastAsiaTheme="minorEastAsia"/>
        </w:rPr>
        <w:t xml:space="preserve">and </w:t>
      </w:r>
      <w:r w:rsidR="004A4835">
        <w:rPr>
          <w:rFonts w:eastAsiaTheme="minorEastAsia"/>
        </w:rPr>
        <w:t xml:space="preserve">in </w:t>
      </w:r>
      <w:r w:rsidR="00005FD9" w:rsidRPr="004E7427">
        <w:rPr>
          <w:rFonts w:eastAsiaTheme="minorEastAsia"/>
        </w:rPr>
        <w:fldChar w:fldCharType="begin"/>
      </w:r>
      <w:r w:rsidR="00005FD9" w:rsidRPr="004E7427">
        <w:rPr>
          <w:rFonts w:eastAsiaTheme="minorEastAsia"/>
        </w:rPr>
        <w:instrText xml:space="preserve"> REF _Ref120700846 \h </w:instrText>
      </w:r>
      <w:r w:rsidR="009B099B" w:rsidRPr="004E7427">
        <w:rPr>
          <w:rFonts w:eastAsiaTheme="minorEastAsia"/>
        </w:rPr>
        <w:instrText xml:space="preserve"> \* MERGEFORMAT </w:instrText>
      </w:r>
      <w:r w:rsidR="00005FD9" w:rsidRPr="004E7427">
        <w:rPr>
          <w:rFonts w:eastAsiaTheme="minorEastAsia"/>
        </w:rPr>
      </w:r>
      <w:r w:rsidR="00005FD9" w:rsidRPr="004E7427">
        <w:rPr>
          <w:rFonts w:eastAsiaTheme="minorEastAsia"/>
        </w:rPr>
        <w:fldChar w:fldCharType="separate"/>
      </w:r>
      <w:r w:rsidR="00B2282F" w:rsidRPr="004E7427">
        <w:t xml:space="preserve">Figure </w:t>
      </w:r>
      <w:r w:rsidR="00B2282F">
        <w:rPr>
          <w:noProof/>
        </w:rPr>
        <w:t>14</w:t>
      </w:r>
      <w:r w:rsidR="00005FD9" w:rsidRPr="004E7427">
        <w:rPr>
          <w:rFonts w:eastAsiaTheme="minorEastAsia"/>
        </w:rPr>
        <w:fldChar w:fldCharType="end"/>
      </w:r>
      <w:r w:rsidR="00A70B20" w:rsidRPr="004E7427">
        <w:rPr>
          <w:rFonts w:eastAsiaTheme="minorEastAsia"/>
        </w:rPr>
        <w:t xml:space="preserve"> for the quick clay layer</w:t>
      </w:r>
      <w:r w:rsidR="004C0CD6" w:rsidRPr="004E7427">
        <w:rPr>
          <w:rFonts w:eastAsiaTheme="minorEastAsia"/>
        </w:rPr>
        <w:t xml:space="preserve"> at top </w:t>
      </w:r>
      <w:r w:rsidR="004E3B04">
        <w:rPr>
          <w:rFonts w:eastAsiaTheme="minorEastAsia"/>
        </w:rPr>
        <w:t>su</w:t>
      </w:r>
      <w:r w:rsidR="006C0DED">
        <w:rPr>
          <w:rFonts w:eastAsiaTheme="minorEastAsia"/>
        </w:rPr>
        <w:t>r</w:t>
      </w:r>
      <w:r w:rsidR="004E3B04">
        <w:rPr>
          <w:rFonts w:eastAsiaTheme="minorEastAsia"/>
        </w:rPr>
        <w:t>face</w:t>
      </w:r>
      <w:r w:rsidR="004C0CD6" w:rsidRPr="004E7427">
        <w:rPr>
          <w:rFonts w:eastAsiaTheme="minorEastAsia"/>
        </w:rPr>
        <w:t xml:space="preserve"> </w:t>
      </w:r>
      <w:ins w:id="135" w:author="Steinar Nordal" w:date="2024-01-10T15:45:00Z">
        <w:r w:rsidR="00F33C0E">
          <w:rPr>
            <w:rFonts w:eastAsiaTheme="minorEastAsia"/>
          </w:rPr>
          <w:t xml:space="preserve">of the </w:t>
        </w:r>
      </w:ins>
      <w:r w:rsidR="004C0CD6" w:rsidRPr="004E7427">
        <w:rPr>
          <w:rFonts w:eastAsiaTheme="minorEastAsia"/>
        </w:rPr>
        <w:t>quick clay layer</w:t>
      </w:r>
      <w:r w:rsidR="00005FD9" w:rsidRPr="004E7427">
        <w:rPr>
          <w:rFonts w:eastAsiaTheme="minorEastAsia"/>
        </w:rPr>
        <w:t xml:space="preserve">. </w:t>
      </w:r>
      <w:r w:rsidR="00A70B20" w:rsidRPr="004E7427">
        <w:rPr>
          <w:rFonts w:eastAsiaTheme="minorEastAsia"/>
        </w:rPr>
        <w:t>The u</w:t>
      </w:r>
      <w:r w:rsidR="00005FD9" w:rsidRPr="004E7427">
        <w:rPr>
          <w:rFonts w:eastAsiaTheme="minorEastAsia"/>
        </w:rPr>
        <w:t xml:space="preserve">ndrained shear strength is correlated with </w:t>
      </w:r>
      <w:r w:rsidR="0080024C" w:rsidRPr="004E7427">
        <w:rPr>
          <w:rFonts w:eastAsiaTheme="minorEastAsia"/>
        </w:rPr>
        <w:t xml:space="preserve">the </w:t>
      </w:r>
      <w:r w:rsidR="00005FD9" w:rsidRPr="004E7427">
        <w:rPr>
          <w:rFonts w:eastAsiaTheme="minorEastAsia"/>
        </w:rPr>
        <w:t xml:space="preserve">elevation such that the deeper the soil layer, the higher the undrained shear strength. </w:t>
      </w:r>
      <w:r w:rsidR="002F3E56" w:rsidRPr="004E7427">
        <w:rPr>
          <w:rFonts w:eastAsiaTheme="minorEastAsia"/>
        </w:rPr>
        <w:t xml:space="preserve">That is consistent with the </w:t>
      </w:r>
      <w:r w:rsidR="00005FD9" w:rsidRPr="004E7427">
        <w:rPr>
          <w:rFonts w:eastAsiaTheme="minorEastAsia"/>
        </w:rPr>
        <w:t>CPTUs data</w:t>
      </w:r>
      <w:r w:rsidR="002F3E56" w:rsidRPr="004E7427">
        <w:rPr>
          <w:rFonts w:eastAsiaTheme="minorEastAsia"/>
        </w:rPr>
        <w:t xml:space="preserve"> in which</w:t>
      </w:r>
      <w:r w:rsidR="00005FD9" w:rsidRPr="004E7427">
        <w:rPr>
          <w:rFonts w:eastAsiaTheme="minorEastAsia"/>
        </w:rPr>
        <w:t xml:space="preserve"> the undrained shear strength increases linearly with depth in </w:t>
      </w:r>
      <w:r w:rsidR="0095001F" w:rsidRPr="004E7427">
        <w:rPr>
          <w:rFonts w:eastAsiaTheme="minorEastAsia"/>
        </w:rPr>
        <w:t xml:space="preserve">the </w:t>
      </w:r>
      <w:r w:rsidR="00005FD9" w:rsidRPr="004E7427">
        <w:rPr>
          <w:rFonts w:eastAsiaTheme="minorEastAsia"/>
        </w:rPr>
        <w:t>normally consolidated clay.</w:t>
      </w:r>
      <w:r w:rsidR="00155B29">
        <w:rPr>
          <w:rFonts w:eastAsiaTheme="minorEastAsia"/>
        </w:rPr>
        <w:t xml:space="preserve"> </w:t>
      </w:r>
      <w:r w:rsidR="00155B29" w:rsidRPr="00155B29">
        <w:rPr>
          <w:rFonts w:eastAsiaTheme="minorEastAsia"/>
        </w:rPr>
        <w:t>The source code, data, and instructions for reproducing the numerical results presented in this paper can be found on the open-source platform GitHub.</w:t>
      </w:r>
    </w:p>
    <w:p w14:paraId="026A3AF7" w14:textId="277AF0BD" w:rsidR="00494B11" w:rsidRPr="004E7427" w:rsidRDefault="004053BC" w:rsidP="00975B51">
      <w:pPr>
        <w:spacing w:after="0"/>
        <w:jc w:val="center"/>
      </w:pPr>
      <w:r w:rsidRPr="004E7427">
        <w:rPr>
          <w:noProof/>
        </w:rPr>
        <w:lastRenderedPageBreak/>
        <w:drawing>
          <wp:inline distT="0" distB="0" distL="0" distR="0" wp14:anchorId="081C09DA" wp14:editId="0FFE0F33">
            <wp:extent cx="5057668" cy="360000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057668" cy="3600000"/>
                    </a:xfrm>
                    <a:prstGeom prst="rect">
                      <a:avLst/>
                    </a:prstGeom>
                    <a:noFill/>
                    <a:ln>
                      <a:noFill/>
                    </a:ln>
                  </pic:spPr>
                </pic:pic>
              </a:graphicData>
            </a:graphic>
          </wp:inline>
        </w:drawing>
      </w:r>
    </w:p>
    <w:p w14:paraId="27E0BEDF" w14:textId="7AC65585" w:rsidR="003A4189" w:rsidRPr="004E7427" w:rsidRDefault="003A4189" w:rsidP="009C4FD2">
      <w:pPr>
        <w:pStyle w:val="Caption"/>
      </w:pPr>
      <w:bookmarkStart w:id="136" w:name="_Ref120700825"/>
      <w:r w:rsidRPr="004E7427">
        <w:t xml:space="preserve">Figure </w:t>
      </w:r>
      <w:fldSimple w:instr=" SEQ Figure \* ARABIC ">
        <w:r w:rsidR="00B2282F">
          <w:rPr>
            <w:noProof/>
          </w:rPr>
          <w:t>13</w:t>
        </w:r>
      </w:fldSimple>
      <w:bookmarkEnd w:id="136"/>
      <w:r w:rsidRPr="004E7427">
        <w:t xml:space="preserve"> </w:t>
      </w:r>
      <w:r w:rsidR="00E576A3" w:rsidRPr="004E7427">
        <w:t>The u</w:t>
      </w:r>
      <w:r w:rsidRPr="004E7427">
        <w:t xml:space="preserve">ndrained shear strength </w:t>
      </w:r>
      <w:r w:rsidR="00CD6CDC" w:rsidRPr="004E7427">
        <w:t>at the ground surface</w:t>
      </w:r>
      <w:del w:id="137" w:author="Quoc Anh Tran" w:date="2024-01-19T12:36:00Z">
        <w:r w:rsidR="001D6E88" w:rsidDel="009A09AA">
          <w:delText xml:space="preserve"> in Pa.</w:delText>
        </w:r>
      </w:del>
    </w:p>
    <w:p w14:paraId="19DA3D28" w14:textId="4E6D09DE" w:rsidR="00CE6857" w:rsidRPr="004E7427" w:rsidRDefault="00DB3CDB" w:rsidP="00D67B58">
      <w:pPr>
        <w:jc w:val="center"/>
      </w:pPr>
      <w:r w:rsidRPr="004E7427">
        <w:rPr>
          <w:noProof/>
        </w:rPr>
        <w:drawing>
          <wp:inline distT="0" distB="0" distL="0" distR="0" wp14:anchorId="7F11C8A4" wp14:editId="15A5AD82">
            <wp:extent cx="5086956" cy="3600000"/>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086956" cy="3600000"/>
                    </a:xfrm>
                    <a:prstGeom prst="rect">
                      <a:avLst/>
                    </a:prstGeom>
                    <a:noFill/>
                    <a:ln>
                      <a:noFill/>
                    </a:ln>
                  </pic:spPr>
                </pic:pic>
              </a:graphicData>
            </a:graphic>
          </wp:inline>
        </w:drawing>
      </w:r>
    </w:p>
    <w:p w14:paraId="4DB7ADDB" w14:textId="016C618F" w:rsidR="001858D5" w:rsidRPr="009440C5" w:rsidRDefault="001858D5" w:rsidP="001858D5">
      <w:pPr>
        <w:pStyle w:val="Caption"/>
      </w:pPr>
      <w:bookmarkStart w:id="138" w:name="_Ref120700846"/>
      <w:r w:rsidRPr="004E7427">
        <w:t xml:space="preserve">Figure </w:t>
      </w:r>
      <w:fldSimple w:instr=" SEQ Figure \* ARABIC ">
        <w:r w:rsidR="00B2282F">
          <w:rPr>
            <w:noProof/>
          </w:rPr>
          <w:t>14</w:t>
        </w:r>
      </w:fldSimple>
      <w:bookmarkEnd w:id="138"/>
      <w:r w:rsidRPr="004E7427">
        <w:t xml:space="preserve"> </w:t>
      </w:r>
      <w:r w:rsidR="00E576A3" w:rsidRPr="004E7427">
        <w:t>The u</w:t>
      </w:r>
      <w:r w:rsidRPr="004E7427">
        <w:t xml:space="preserve">ndrained shear strength </w:t>
      </w:r>
      <w:ins w:id="139" w:author="Quoc Anh Tran" w:date="2024-01-19T12:32:00Z">
        <w:r w:rsidR="00D90F1F">
          <w:t xml:space="preserve">on top </w:t>
        </w:r>
      </w:ins>
      <w:r w:rsidRPr="004E7427">
        <w:t xml:space="preserve">of </w:t>
      </w:r>
      <w:commentRangeStart w:id="140"/>
      <w:commentRangeStart w:id="141"/>
      <w:r w:rsidRPr="004E7427">
        <w:t>the</w:t>
      </w:r>
      <w:commentRangeEnd w:id="140"/>
      <w:r w:rsidR="00F33C0E">
        <w:rPr>
          <w:rStyle w:val="CommentReference"/>
          <w:b w:val="0"/>
          <w:iCs w:val="0"/>
        </w:rPr>
        <w:commentReference w:id="140"/>
      </w:r>
      <w:commentRangeEnd w:id="141"/>
      <w:r w:rsidR="00F33C0E">
        <w:rPr>
          <w:rStyle w:val="CommentReference"/>
          <w:b w:val="0"/>
          <w:iCs w:val="0"/>
        </w:rPr>
        <w:commentReference w:id="141"/>
      </w:r>
      <w:r w:rsidRPr="004E7427">
        <w:t xml:space="preserve"> quick clay layer</w:t>
      </w:r>
      <w:del w:id="142" w:author="Quoc Anh Tran" w:date="2024-01-19T12:36:00Z">
        <w:r w:rsidR="001D6E88" w:rsidDel="009A09AA">
          <w:delText xml:space="preserve"> in Pa.</w:delText>
        </w:r>
      </w:del>
    </w:p>
    <w:p w14:paraId="2F857E43" w14:textId="5E46834E" w:rsidR="00A00D37" w:rsidRDefault="00A00D37" w:rsidP="00E52571">
      <w:pPr>
        <w:pStyle w:val="Heading1"/>
      </w:pPr>
      <w:r w:rsidRPr="009440C5">
        <w:lastRenderedPageBreak/>
        <w:t>Numerical model</w:t>
      </w:r>
    </w:p>
    <w:p w14:paraId="4060D371" w14:textId="33E2B561" w:rsidR="00C607A3" w:rsidRPr="00C607A3" w:rsidRDefault="00B5341C" w:rsidP="006D0074">
      <w:pPr>
        <w:pStyle w:val="Heading2"/>
        <w:ind w:left="0" w:firstLine="0"/>
      </w:pPr>
      <w:r>
        <w:t>Generalized Interpolation Material Point Method</w:t>
      </w:r>
    </w:p>
    <w:p w14:paraId="27726725" w14:textId="617651D5" w:rsidR="001A7C12" w:rsidRDefault="001A7C12" w:rsidP="001A7C12">
      <w:pPr>
        <w:suppressAutoHyphens/>
        <w:overflowPunct w:val="0"/>
        <w:autoSpaceDE w:val="0"/>
        <w:autoSpaceDN w:val="0"/>
        <w:adjustRightInd w:val="0"/>
        <w:spacing w:after="0" w:line="480" w:lineRule="auto"/>
        <w:textAlignment w:val="baseline"/>
        <w:rPr>
          <w:ins w:id="143" w:author="Quoc Anh Tran" w:date="2024-01-19T12:54:00Z"/>
        </w:rPr>
      </w:pPr>
      <w:r>
        <w:t>T</w:t>
      </w:r>
      <w:r w:rsidRPr="009440C5">
        <w:t xml:space="preserve">he </w:t>
      </w:r>
      <w:commentRangeStart w:id="144"/>
      <w:commentRangeStart w:id="145"/>
      <w:r w:rsidRPr="009440C5">
        <w:t xml:space="preserve">Material Point Method </w:t>
      </w:r>
      <w:commentRangeEnd w:id="144"/>
      <w:r w:rsidR="001D6E88">
        <w:rPr>
          <w:rStyle w:val="CommentReference"/>
        </w:rPr>
        <w:commentReference w:id="144"/>
      </w:r>
      <w:commentRangeEnd w:id="145"/>
      <w:r w:rsidR="00B80E32">
        <w:rPr>
          <w:rStyle w:val="CommentReference"/>
        </w:rPr>
        <w:commentReference w:id="145"/>
      </w:r>
      <w:r w:rsidRPr="009440C5">
        <w:t xml:space="preserve"> is </w:t>
      </w:r>
      <w:r>
        <w:t xml:space="preserve">a continuum method </w:t>
      </w:r>
      <w:r w:rsidRPr="009440C5">
        <w:t xml:space="preserve">well suited for the solution of dynamic large deformation problems. Comparing the </w:t>
      </w:r>
      <w:r w:rsidR="00552C65" w:rsidRPr="00552C65">
        <w:t xml:space="preserve">Material Point Method </w:t>
      </w:r>
      <w:r w:rsidRPr="009440C5">
        <w:t xml:space="preserve">to the Finite Element Method where the integration points are fixed in the deformed mesh, the </w:t>
      </w:r>
      <w:r w:rsidR="00552C65" w:rsidRPr="00552C65">
        <w:t xml:space="preserve">Material Point Method </w:t>
      </w:r>
      <w:r w:rsidRPr="009440C5">
        <w:t xml:space="preserve">allows the integration points, or more precisely the material points, to move freely in the background mesh (see </w:t>
      </w:r>
      <w:r w:rsidRPr="009440C5">
        <w:fldChar w:fldCharType="begin"/>
      </w:r>
      <w:r w:rsidRPr="009440C5">
        <w:instrText xml:space="preserve"> REF _Ref120192738 \h </w:instrText>
      </w:r>
      <w:r w:rsidRPr="009440C5">
        <w:fldChar w:fldCharType="separate"/>
      </w:r>
      <w:r w:rsidR="00B2282F" w:rsidRPr="009440C5">
        <w:t xml:space="preserve">Figure </w:t>
      </w:r>
      <w:r w:rsidR="00B2282F">
        <w:rPr>
          <w:noProof/>
        </w:rPr>
        <w:t>15</w:t>
      </w:r>
      <w:r w:rsidRPr="009440C5">
        <w:fldChar w:fldCharType="end"/>
      </w:r>
      <w:r w:rsidRPr="009440C5">
        <w:t xml:space="preserve">). As a result, large deformations in solid mechanics can be modeled for materials that are history dependent. Several years later, Bardenhagen and Kober (2004) proposed the Generalized Interpolation Material Point Method (GIMP), which significantly improves the robustness and accuracy of the original Material Point Method. The GIMP version of the </w:t>
      </w:r>
      <w:r w:rsidR="001F72B1">
        <w:t>M</w:t>
      </w:r>
      <w:r w:rsidR="001F72B1" w:rsidRPr="009440C5">
        <w:t xml:space="preserve">aterial </w:t>
      </w:r>
      <w:r w:rsidR="001F72B1">
        <w:t>P</w:t>
      </w:r>
      <w:r w:rsidR="001F72B1" w:rsidRPr="009440C5">
        <w:t xml:space="preserve">oint </w:t>
      </w:r>
      <w:r w:rsidR="001F72B1">
        <w:t>M</w:t>
      </w:r>
      <w:r w:rsidR="001F72B1" w:rsidRPr="009440C5">
        <w:t xml:space="preserve">ethod </w:t>
      </w:r>
      <w:r w:rsidRPr="009440C5">
        <w:t xml:space="preserve">is </w:t>
      </w:r>
      <w:del w:id="146" w:author="Steinar Nordal" w:date="2024-01-10T15:52:00Z">
        <w:r w:rsidRPr="009440C5" w:rsidDel="00D5733B">
          <w:delText xml:space="preserve">exclusively </w:delText>
        </w:r>
      </w:del>
      <w:r w:rsidRPr="009440C5">
        <w:t>used in this pape</w:t>
      </w:r>
      <w:r w:rsidR="001F72B1">
        <w:t>r</w:t>
      </w:r>
      <w:commentRangeStart w:id="147"/>
      <w:commentRangeStart w:id="148"/>
      <w:r w:rsidRPr="009440C5">
        <w:t xml:space="preserve">. </w:t>
      </w:r>
      <w:commentRangeEnd w:id="147"/>
      <w:r w:rsidR="001D6E88">
        <w:rPr>
          <w:rStyle w:val="CommentReference"/>
        </w:rPr>
        <w:commentReference w:id="147"/>
      </w:r>
      <w:commentRangeEnd w:id="148"/>
      <w:r w:rsidR="009F5060">
        <w:rPr>
          <w:rStyle w:val="CommentReference"/>
        </w:rPr>
        <w:commentReference w:id="148"/>
      </w:r>
    </w:p>
    <w:p w14:paraId="0013FC67" w14:textId="77777777" w:rsidR="002B03BB" w:rsidRPr="009440C5" w:rsidRDefault="002B03BB" w:rsidP="002B03BB">
      <w:pPr>
        <w:jc w:val="center"/>
        <w:rPr>
          <w:b/>
          <w:sz w:val="40"/>
          <w:szCs w:val="40"/>
        </w:rPr>
      </w:pPr>
      <w:r w:rsidRPr="009440C5">
        <w:rPr>
          <w:noProof/>
        </w:rPr>
        <w:drawing>
          <wp:inline distT="0" distB="0" distL="0" distR="0" wp14:anchorId="77610B27" wp14:editId="60F5D5BD">
            <wp:extent cx="2487880" cy="2250736"/>
            <wp:effectExtent l="0" t="0" r="8255" b="0"/>
            <wp:docPr id="841714588" name="Picture 841714588" descr="Chart, diagram, schematic,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 schematic, scatter chart&#10;&#10;Description automatically generated"/>
                    <pic:cNvPicPr/>
                  </pic:nvPicPr>
                  <pic:blipFill>
                    <a:blip r:embed="rId29"/>
                    <a:stretch>
                      <a:fillRect/>
                    </a:stretch>
                  </pic:blipFill>
                  <pic:spPr>
                    <a:xfrm>
                      <a:off x="0" y="0"/>
                      <a:ext cx="2555501" cy="2311911"/>
                    </a:xfrm>
                    <a:prstGeom prst="rect">
                      <a:avLst/>
                    </a:prstGeom>
                  </pic:spPr>
                </pic:pic>
              </a:graphicData>
            </a:graphic>
          </wp:inline>
        </w:drawing>
      </w:r>
    </w:p>
    <w:p w14:paraId="19C6B6D7" w14:textId="77777777" w:rsidR="002B03BB" w:rsidRDefault="002B03BB" w:rsidP="002B03BB">
      <w:pPr>
        <w:pStyle w:val="Caption"/>
      </w:pPr>
      <w:bookmarkStart w:id="149" w:name="_Ref120192738"/>
      <w:r w:rsidRPr="009440C5">
        <w:t xml:space="preserve">Figure </w:t>
      </w:r>
      <w:r>
        <w:fldChar w:fldCharType="begin"/>
      </w:r>
      <w:r>
        <w:instrText xml:space="preserve"> SEQ Figure \* ARABIC </w:instrText>
      </w:r>
      <w:r>
        <w:fldChar w:fldCharType="separate"/>
      </w:r>
      <w:r>
        <w:rPr>
          <w:noProof/>
        </w:rPr>
        <w:t>15</w:t>
      </w:r>
      <w:r>
        <w:rPr>
          <w:noProof/>
        </w:rPr>
        <w:fldChar w:fldCharType="end"/>
      </w:r>
      <w:bookmarkEnd w:id="149"/>
      <w:r w:rsidRPr="009440C5">
        <w:t xml:space="preserve"> Material Point Method vs Finite Element Method (FEM)</w:t>
      </w:r>
    </w:p>
    <w:p w14:paraId="3A716876" w14:textId="78747C7C" w:rsidR="00816744" w:rsidRDefault="000C5911" w:rsidP="006D0074">
      <w:pPr>
        <w:pStyle w:val="Heading2"/>
        <w:ind w:left="0" w:firstLine="0"/>
      </w:pPr>
      <w:r>
        <w:t>Geotechnical</w:t>
      </w:r>
      <w:r w:rsidR="00816744">
        <w:t xml:space="preserve"> parameters</w:t>
      </w:r>
      <w:r>
        <w:t xml:space="preserve"> </w:t>
      </w:r>
    </w:p>
    <w:p w14:paraId="50BAD7EE" w14:textId="4C27A6D5" w:rsidR="00831F2B" w:rsidRPr="00262335" w:rsidRDefault="00831F2B" w:rsidP="00831F2B">
      <w:pPr>
        <w:pStyle w:val="Caption"/>
        <w:spacing w:before="240"/>
        <w:jc w:val="left"/>
      </w:pPr>
      <w:bookmarkStart w:id="150" w:name="_Ref120705533"/>
      <w:r w:rsidRPr="00262335">
        <w:t xml:space="preserve">Table </w:t>
      </w:r>
      <w:r w:rsidRPr="00262335">
        <w:rPr>
          <w:noProof/>
        </w:rPr>
        <w:fldChar w:fldCharType="begin"/>
      </w:r>
      <w:r w:rsidRPr="00262335">
        <w:rPr>
          <w:noProof/>
        </w:rPr>
        <w:instrText xml:space="preserve"> SEQ Table \* ARABIC </w:instrText>
      </w:r>
      <w:r w:rsidRPr="00262335">
        <w:rPr>
          <w:noProof/>
        </w:rPr>
        <w:fldChar w:fldCharType="separate"/>
      </w:r>
      <w:r w:rsidR="00B2282F">
        <w:rPr>
          <w:noProof/>
        </w:rPr>
        <w:t>1</w:t>
      </w:r>
      <w:r w:rsidRPr="00262335">
        <w:rPr>
          <w:noProof/>
        </w:rPr>
        <w:fldChar w:fldCharType="end"/>
      </w:r>
      <w:bookmarkEnd w:id="150"/>
      <w:r w:rsidRPr="00262335">
        <w:t xml:space="preserve">. Parameters in the progressive failure of the </w:t>
      </w:r>
      <w:r w:rsidR="0083192F">
        <w:t>quick</w:t>
      </w:r>
      <w:r w:rsidRPr="00262335">
        <w:t xml:space="preserve"> clays slope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85" w:type="dxa"/>
          <w:bottom w:w="28" w:type="dxa"/>
          <w:right w:w="85" w:type="dxa"/>
        </w:tblCellMar>
        <w:tblLook w:val="04A0" w:firstRow="1" w:lastRow="0" w:firstColumn="1" w:lastColumn="0" w:noHBand="0" w:noVBand="1"/>
      </w:tblPr>
      <w:tblGrid>
        <w:gridCol w:w="1910"/>
        <w:gridCol w:w="1337"/>
        <w:gridCol w:w="690"/>
        <w:gridCol w:w="989"/>
        <w:gridCol w:w="610"/>
      </w:tblGrid>
      <w:tr w:rsidR="00A178D8" w:rsidRPr="00262335" w14:paraId="6CEE8BA4" w14:textId="77777777" w:rsidTr="003C4850">
        <w:trPr>
          <w:jc w:val="center"/>
        </w:trPr>
        <w:tc>
          <w:tcPr>
            <w:tcW w:w="0" w:type="auto"/>
            <w:tcBorders>
              <w:top w:val="single" w:sz="4" w:space="0" w:color="auto"/>
            </w:tcBorders>
            <w:vAlign w:val="center"/>
          </w:tcPr>
          <w:p w14:paraId="2AFAA931" w14:textId="77777777" w:rsidR="00A178D8" w:rsidRPr="00262335" w:rsidRDefault="00A178D8" w:rsidP="00D055EA">
            <w:pPr>
              <w:spacing w:line="360" w:lineRule="auto"/>
              <w:jc w:val="center"/>
              <w:rPr>
                <w:rFonts w:eastAsia="Calibri" w:cs="Times New Roman"/>
              </w:rPr>
            </w:pPr>
            <w:bookmarkStart w:id="151" w:name="_Hlk505709377"/>
            <w:r w:rsidRPr="00262335">
              <w:rPr>
                <w:rFonts w:eastAsia="Calibri" w:cs="Times New Roman"/>
              </w:rPr>
              <w:t>Layer</w:t>
            </w:r>
          </w:p>
        </w:tc>
        <w:tc>
          <w:tcPr>
            <w:tcW w:w="0" w:type="auto"/>
            <w:tcBorders>
              <w:top w:val="single" w:sz="4" w:space="0" w:color="auto"/>
            </w:tcBorders>
            <w:vAlign w:val="center"/>
          </w:tcPr>
          <w:p w14:paraId="6D398D92" w14:textId="111C72DE" w:rsidR="00A178D8" w:rsidRPr="00262335" w:rsidRDefault="00000000" w:rsidP="00D055EA">
            <w:pPr>
              <w:spacing w:line="360" w:lineRule="auto"/>
              <w:jc w:val="center"/>
              <w:rPr>
                <w:rFonts w:eastAsia="Calibri" w:cs="Times New Roman"/>
                <w:szCs w:val="24"/>
              </w:rPr>
            </w:pPr>
            <m:oMathPara>
              <m:oMath>
                <m:sSub>
                  <m:sSubPr>
                    <m:ctrlPr>
                      <w:rPr>
                        <w:rFonts w:ascii="Cambria Math" w:eastAsia="SimSun" w:hAnsi="Cambria Math" w:cs="Times New Roman"/>
                        <w:szCs w:val="24"/>
                      </w:rPr>
                    </m:ctrlPr>
                  </m:sSubPr>
                  <m:e>
                    <m:r>
                      <w:rPr>
                        <w:rFonts w:ascii="Cambria Math" w:eastAsia="SimSun" w:hAnsi="Cambria Math" w:cs="Times New Roman"/>
                        <w:szCs w:val="24"/>
                      </w:rPr>
                      <m:t>s</m:t>
                    </m:r>
                  </m:e>
                  <m:sub>
                    <m:r>
                      <w:rPr>
                        <w:rFonts w:ascii="Cambria Math" w:eastAsia="SimSun" w:hAnsi="Cambria Math" w:cs="Times New Roman"/>
                        <w:szCs w:val="24"/>
                      </w:rPr>
                      <m:t xml:space="preserve">u,ref </m:t>
                    </m:r>
                  </m:sub>
                </m:sSub>
              </m:oMath>
            </m:oMathPara>
          </w:p>
          <w:p w14:paraId="53F912E6" w14:textId="77777777" w:rsidR="00A178D8" w:rsidRPr="00262335" w:rsidRDefault="00A178D8" w:rsidP="00D055EA">
            <w:pPr>
              <w:spacing w:line="360" w:lineRule="auto"/>
              <w:jc w:val="center"/>
              <w:rPr>
                <w:rFonts w:eastAsia="Calibri" w:cs="Times New Roman"/>
              </w:rPr>
            </w:pPr>
            <w:r w:rsidRPr="00262335">
              <w:rPr>
                <w:rFonts w:eastAsia="Calibri" w:cs="Times New Roman"/>
              </w:rPr>
              <w:t>(kPa)</w:t>
            </w:r>
          </w:p>
        </w:tc>
        <w:tc>
          <w:tcPr>
            <w:tcW w:w="0" w:type="auto"/>
            <w:tcBorders>
              <w:top w:val="single" w:sz="4" w:space="0" w:color="auto"/>
            </w:tcBorders>
            <w:vAlign w:val="center"/>
          </w:tcPr>
          <w:p w14:paraId="5C97C619" w14:textId="77777777" w:rsidR="00A178D8" w:rsidRPr="00262335" w:rsidRDefault="00000000" w:rsidP="00D055EA">
            <w:pPr>
              <w:spacing w:line="360" w:lineRule="auto"/>
              <w:jc w:val="center"/>
              <w:rPr>
                <w:rFonts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oMath>
            </m:oMathPara>
          </w:p>
          <w:p w14:paraId="6F4EE056" w14:textId="45978832" w:rsidR="00A178D8" w:rsidRPr="00262335" w:rsidRDefault="00A178D8" w:rsidP="00D055EA">
            <w:pPr>
              <w:spacing w:line="360" w:lineRule="auto"/>
              <w:jc w:val="center"/>
              <w:rPr>
                <w:rFonts w:cs="Times New Roman"/>
              </w:rPr>
            </w:pPr>
            <w:r w:rsidRPr="00262335">
              <w:rPr>
                <w:rFonts w:eastAsia="Calibri" w:cs="Times New Roman"/>
              </w:rPr>
              <w:t>(kPa)</w:t>
            </w:r>
          </w:p>
        </w:tc>
        <w:tc>
          <w:tcPr>
            <w:tcW w:w="0" w:type="auto"/>
            <w:tcBorders>
              <w:top w:val="single" w:sz="4" w:space="0" w:color="auto"/>
            </w:tcBorders>
          </w:tcPr>
          <w:p w14:paraId="6DDE02F0" w14:textId="2E561E51" w:rsidR="00A178D8" w:rsidRPr="00D055EA" w:rsidRDefault="00A178D8" w:rsidP="00D055EA">
            <w:pPr>
              <w:spacing w:line="360" w:lineRule="auto"/>
              <w:jc w:val="center"/>
              <w:rPr>
                <w:rFonts w:eastAsia="Calibri" w:cs="Times New Roman"/>
              </w:rPr>
            </w:pPr>
            <w:r w:rsidRPr="00262335">
              <w:rPr>
                <w:rFonts w:cs="Times New Roman"/>
              </w:rPr>
              <w:t>S</w:t>
            </w:r>
            <w:r w:rsidRPr="00262335">
              <w:rPr>
                <w:rFonts w:cs="Times New Roman"/>
                <w:vertAlign w:val="subscript"/>
              </w:rPr>
              <w:t>t</w:t>
            </w:r>
            <w:r>
              <w:rPr>
                <w:rFonts w:cs="Times New Roman"/>
                <w:vertAlign w:val="subscript"/>
              </w:rPr>
              <w:t xml:space="preserve"> </w:t>
            </w:r>
            <w:r>
              <w:rPr>
                <w:rFonts w:cs="Times New Roman"/>
              </w:rPr>
              <w:t>=</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u,ref</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ur</m:t>
                      </m:r>
                    </m:sub>
                  </m:sSub>
                </m:den>
              </m:f>
            </m:oMath>
          </w:p>
        </w:tc>
        <w:tc>
          <w:tcPr>
            <w:tcW w:w="0" w:type="auto"/>
            <w:tcBorders>
              <w:top w:val="single" w:sz="4" w:space="0" w:color="auto"/>
            </w:tcBorders>
            <w:vAlign w:val="center"/>
          </w:tcPr>
          <w:p w14:paraId="7923AC11" w14:textId="77777777" w:rsidR="00A178D8" w:rsidRPr="00262335" w:rsidRDefault="00000000" w:rsidP="00D055EA">
            <w:pPr>
              <w:spacing w:line="360" w:lineRule="auto"/>
              <w:jc w:val="center"/>
              <w:rPr>
                <w:rFonts w:cs="Times New Roman"/>
              </w:rPr>
            </w:pPr>
            <m:oMathPara>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m:oMathPara>
          </w:p>
        </w:tc>
      </w:tr>
      <w:tr w:rsidR="00A178D8" w:rsidRPr="00262335" w14:paraId="38D46AED" w14:textId="77777777" w:rsidTr="003C4850">
        <w:trPr>
          <w:jc w:val="center"/>
        </w:trPr>
        <w:tc>
          <w:tcPr>
            <w:tcW w:w="0" w:type="auto"/>
            <w:tcBorders>
              <w:top w:val="single" w:sz="4" w:space="0" w:color="auto"/>
              <w:bottom w:val="single" w:sz="4" w:space="0" w:color="auto"/>
            </w:tcBorders>
            <w:vAlign w:val="center"/>
          </w:tcPr>
          <w:p w14:paraId="16700BE4" w14:textId="3C383F58" w:rsidR="00A178D8" w:rsidRPr="00262335" w:rsidRDefault="007570D0" w:rsidP="00D055EA">
            <w:pPr>
              <w:jc w:val="center"/>
              <w:rPr>
                <w:rFonts w:cs="Times New Roman"/>
              </w:rPr>
            </w:pPr>
            <w:r>
              <w:t>non-sensitive</w:t>
            </w:r>
            <w:r>
              <w:rPr>
                <w:rFonts w:cs="Times New Roman"/>
              </w:rPr>
              <w:t xml:space="preserve"> </w:t>
            </w:r>
            <w:r w:rsidR="00665900">
              <w:rPr>
                <w:rFonts w:cs="Times New Roman"/>
              </w:rPr>
              <w:t>c</w:t>
            </w:r>
            <w:r w:rsidR="00A178D8">
              <w:rPr>
                <w:rFonts w:cs="Times New Roman"/>
              </w:rPr>
              <w:t>lay</w:t>
            </w:r>
          </w:p>
        </w:tc>
        <w:tc>
          <w:tcPr>
            <w:tcW w:w="0" w:type="auto"/>
            <w:tcBorders>
              <w:top w:val="single" w:sz="4" w:space="0" w:color="auto"/>
              <w:bottom w:val="single" w:sz="4" w:space="0" w:color="auto"/>
            </w:tcBorders>
            <w:vAlign w:val="center"/>
          </w:tcPr>
          <w:p w14:paraId="6384E04D" w14:textId="1B1F0569" w:rsidR="00A178D8" w:rsidRPr="00262335" w:rsidRDefault="00A178D8" w:rsidP="00D055EA">
            <w:pPr>
              <w:jc w:val="center"/>
              <w:rPr>
                <w:rFonts w:cs="Times New Roman"/>
              </w:rPr>
            </w:pPr>
            <w:r>
              <w:rPr>
                <w:rFonts w:cs="Times New Roman"/>
              </w:rPr>
              <w:t>CPTUs data</w:t>
            </w:r>
          </w:p>
        </w:tc>
        <w:tc>
          <w:tcPr>
            <w:tcW w:w="0" w:type="auto"/>
            <w:tcBorders>
              <w:top w:val="single" w:sz="4" w:space="0" w:color="auto"/>
              <w:bottom w:val="single" w:sz="4" w:space="0" w:color="auto"/>
            </w:tcBorders>
            <w:vAlign w:val="center"/>
          </w:tcPr>
          <w:p w14:paraId="702106B7" w14:textId="4AA532AB" w:rsidR="00A178D8" w:rsidRPr="00262335" w:rsidRDefault="00A178D8" w:rsidP="00D055EA">
            <w:pPr>
              <w:jc w:val="center"/>
              <w:rPr>
                <w:rFonts w:cs="Times New Roman"/>
              </w:rPr>
            </w:pPr>
            <w:r>
              <w:rPr>
                <w:rFonts w:cs="Times New Roman"/>
              </w:rPr>
              <w:t>10</w:t>
            </w:r>
          </w:p>
        </w:tc>
        <w:tc>
          <w:tcPr>
            <w:tcW w:w="0" w:type="auto"/>
            <w:tcBorders>
              <w:top w:val="single" w:sz="4" w:space="0" w:color="auto"/>
              <w:bottom w:val="single" w:sz="4" w:space="0" w:color="auto"/>
            </w:tcBorders>
          </w:tcPr>
          <w:p w14:paraId="27E10650" w14:textId="34E0733D" w:rsidR="00A178D8" w:rsidRPr="00262335" w:rsidRDefault="00A178D8" w:rsidP="00D055EA">
            <w:pPr>
              <w:jc w:val="center"/>
              <w:rPr>
                <w:rFonts w:cs="Times New Roman"/>
              </w:rPr>
            </w:pPr>
            <w:r>
              <w:rPr>
                <w:rFonts w:cs="Times New Roman"/>
              </w:rPr>
              <w:t>1-10</w:t>
            </w:r>
          </w:p>
        </w:tc>
        <w:tc>
          <w:tcPr>
            <w:tcW w:w="0" w:type="auto"/>
            <w:tcBorders>
              <w:top w:val="single" w:sz="4" w:space="0" w:color="auto"/>
              <w:bottom w:val="single" w:sz="4" w:space="0" w:color="auto"/>
            </w:tcBorders>
            <w:vAlign w:val="center"/>
          </w:tcPr>
          <w:p w14:paraId="7EBBE414" w14:textId="441E7D29" w:rsidR="00A178D8" w:rsidRPr="00262335" w:rsidRDefault="00A94E4E" w:rsidP="00D055EA">
            <w:pPr>
              <w:jc w:val="center"/>
              <w:rPr>
                <w:rFonts w:cs="Times New Roman"/>
              </w:rPr>
            </w:pPr>
            <w:r>
              <w:t>25%</w:t>
            </w:r>
          </w:p>
        </w:tc>
      </w:tr>
      <w:tr w:rsidR="00A178D8" w:rsidRPr="00262335" w14:paraId="651C6384" w14:textId="77777777" w:rsidTr="003C4850">
        <w:trPr>
          <w:jc w:val="center"/>
        </w:trPr>
        <w:tc>
          <w:tcPr>
            <w:tcW w:w="0" w:type="auto"/>
            <w:tcBorders>
              <w:top w:val="single" w:sz="4" w:space="0" w:color="auto"/>
              <w:bottom w:val="single" w:sz="4" w:space="0" w:color="auto"/>
            </w:tcBorders>
            <w:vAlign w:val="center"/>
          </w:tcPr>
          <w:p w14:paraId="4816E675" w14:textId="2044B724" w:rsidR="00A178D8" w:rsidRPr="00262335" w:rsidRDefault="00665900" w:rsidP="00D055EA">
            <w:pPr>
              <w:jc w:val="center"/>
              <w:rPr>
                <w:rFonts w:cs="Times New Roman"/>
              </w:rPr>
            </w:pPr>
            <w:r>
              <w:rPr>
                <w:rFonts w:cs="Times New Roman"/>
              </w:rPr>
              <w:t>q</w:t>
            </w:r>
            <w:r w:rsidR="00AA2BDA">
              <w:rPr>
                <w:rFonts w:cs="Times New Roman"/>
              </w:rPr>
              <w:t>uick</w:t>
            </w:r>
            <w:r w:rsidR="00A178D8" w:rsidRPr="00262335">
              <w:rPr>
                <w:rFonts w:cs="Times New Roman"/>
              </w:rPr>
              <w:t xml:space="preserve"> clay</w:t>
            </w:r>
          </w:p>
        </w:tc>
        <w:tc>
          <w:tcPr>
            <w:tcW w:w="0" w:type="auto"/>
            <w:tcBorders>
              <w:top w:val="single" w:sz="4" w:space="0" w:color="auto"/>
              <w:bottom w:val="single" w:sz="4" w:space="0" w:color="auto"/>
            </w:tcBorders>
            <w:vAlign w:val="center"/>
          </w:tcPr>
          <w:p w14:paraId="3193E09C" w14:textId="07EF9FE5" w:rsidR="00A178D8" w:rsidRPr="00262335" w:rsidRDefault="00A178D8" w:rsidP="00D055EA">
            <w:pPr>
              <w:jc w:val="center"/>
              <w:rPr>
                <w:rFonts w:cs="Times New Roman"/>
              </w:rPr>
            </w:pPr>
            <w:r>
              <w:rPr>
                <w:rFonts w:cs="Times New Roman"/>
              </w:rPr>
              <w:t>CPTUs data</w:t>
            </w:r>
          </w:p>
        </w:tc>
        <w:tc>
          <w:tcPr>
            <w:tcW w:w="0" w:type="auto"/>
            <w:tcBorders>
              <w:top w:val="single" w:sz="4" w:space="0" w:color="auto"/>
              <w:bottom w:val="single" w:sz="4" w:space="0" w:color="auto"/>
            </w:tcBorders>
            <w:vAlign w:val="center"/>
          </w:tcPr>
          <w:p w14:paraId="73EFA3E9" w14:textId="029C9398" w:rsidR="00A178D8" w:rsidRPr="00262335" w:rsidRDefault="00FB7128" w:rsidP="00D055EA">
            <w:pPr>
              <w:jc w:val="center"/>
              <w:rPr>
                <w:rFonts w:cs="Times New Roman"/>
              </w:rPr>
            </w:pPr>
            <w:r>
              <w:rPr>
                <w:rFonts w:cs="Times New Roman"/>
              </w:rPr>
              <w:t>0.5</w:t>
            </w:r>
          </w:p>
        </w:tc>
        <w:tc>
          <w:tcPr>
            <w:tcW w:w="0" w:type="auto"/>
            <w:tcBorders>
              <w:top w:val="single" w:sz="4" w:space="0" w:color="auto"/>
              <w:bottom w:val="single" w:sz="4" w:space="0" w:color="auto"/>
            </w:tcBorders>
            <w:vAlign w:val="center"/>
          </w:tcPr>
          <w:p w14:paraId="65C3E2BC" w14:textId="61466348" w:rsidR="00A178D8" w:rsidRPr="00262335" w:rsidRDefault="0015322F" w:rsidP="00D055EA">
            <w:pPr>
              <w:jc w:val="center"/>
              <w:rPr>
                <w:rFonts w:cs="Times New Roman"/>
              </w:rPr>
            </w:pPr>
            <w:r>
              <w:rPr>
                <w:rFonts w:cs="Times New Roman"/>
              </w:rPr>
              <w:t>2</w:t>
            </w:r>
            <w:r w:rsidR="00A178D8">
              <w:rPr>
                <w:rFonts w:cs="Times New Roman"/>
              </w:rPr>
              <w:t>0-100</w:t>
            </w:r>
          </w:p>
        </w:tc>
        <w:tc>
          <w:tcPr>
            <w:tcW w:w="0" w:type="auto"/>
            <w:tcBorders>
              <w:top w:val="single" w:sz="4" w:space="0" w:color="auto"/>
              <w:bottom w:val="single" w:sz="4" w:space="0" w:color="auto"/>
            </w:tcBorders>
            <w:vAlign w:val="center"/>
          </w:tcPr>
          <w:p w14:paraId="26DE430E" w14:textId="44209ADA" w:rsidR="00A178D8" w:rsidRPr="00262335" w:rsidRDefault="00A94E4E" w:rsidP="00D055EA">
            <w:pPr>
              <w:jc w:val="center"/>
              <w:rPr>
                <w:rFonts w:cs="Times New Roman"/>
              </w:rPr>
            </w:pPr>
            <w:r>
              <w:t>25%</w:t>
            </w:r>
          </w:p>
        </w:tc>
      </w:tr>
    </w:tbl>
    <w:bookmarkEnd w:id="151"/>
    <w:p w14:paraId="7D80CFF4" w14:textId="132E4507" w:rsidR="00E92628" w:rsidRDefault="00C15F5F" w:rsidP="001F054B">
      <w:pPr>
        <w:suppressAutoHyphens/>
        <w:overflowPunct w:val="0"/>
        <w:autoSpaceDE w:val="0"/>
        <w:autoSpaceDN w:val="0"/>
        <w:adjustRightInd w:val="0"/>
        <w:spacing w:after="0" w:line="480" w:lineRule="auto"/>
        <w:textAlignment w:val="baseline"/>
      </w:pPr>
      <w:r>
        <w:lastRenderedPageBreak/>
        <w:t>Based on the soil investigation</w:t>
      </w:r>
      <w:r w:rsidR="002E71B0">
        <w:t xml:space="preserve"> </w:t>
      </w:r>
      <w:r w:rsidR="00E31828" w:rsidRPr="00E31828">
        <w:t>(Multiconsult, 2021a),</w:t>
      </w:r>
      <w:r>
        <w:t xml:space="preserve"> </w:t>
      </w:r>
      <w:r w:rsidR="00F51BA4">
        <w:t>t</w:t>
      </w:r>
      <w:r w:rsidRPr="00E31828">
        <w:t xml:space="preserve">he average soil </w:t>
      </w:r>
      <w:r w:rsidR="001D6E88">
        <w:t>unit weight</w:t>
      </w:r>
      <w:r w:rsidR="001D6E88" w:rsidRPr="00E31828">
        <w:t xml:space="preserve"> </w:t>
      </w:r>
      <w:r w:rsidRPr="00E31828">
        <w:t>is 19.5 kN/m</w:t>
      </w:r>
      <w:r w:rsidRPr="002E71B0">
        <w:rPr>
          <w:vertAlign w:val="superscript"/>
        </w:rPr>
        <w:t>3</w:t>
      </w:r>
      <w:r w:rsidR="00E31828" w:rsidRPr="002E71B0">
        <w:rPr>
          <w:vertAlign w:val="superscript"/>
        </w:rPr>
        <w:t xml:space="preserve"> </w:t>
      </w:r>
      <w:r w:rsidR="00E31828" w:rsidRPr="00E31828">
        <w:t>for all layers</w:t>
      </w:r>
      <w:r w:rsidR="00E31828">
        <w:t xml:space="preserve">. </w:t>
      </w:r>
      <w:r w:rsidR="002E71B0">
        <w:t>For undrained condition, t</w:t>
      </w:r>
      <w:r w:rsidR="00816C45">
        <w:t>he Young’s modulus is set to be 10 MPa with the Poisson</w:t>
      </w:r>
      <w:r w:rsidR="006C4016">
        <w:t xml:space="preserve">’s ratio of 0.49. Sensitivity analysis showed that elastic parameters have negligible effects on the numerical results. </w:t>
      </w:r>
    </w:p>
    <w:p w14:paraId="50CFB006" w14:textId="3172BEC8" w:rsidR="001F054B" w:rsidRDefault="001F054B" w:rsidP="001F054B">
      <w:pPr>
        <w:suppressAutoHyphens/>
        <w:overflowPunct w:val="0"/>
        <w:autoSpaceDE w:val="0"/>
        <w:autoSpaceDN w:val="0"/>
        <w:adjustRightInd w:val="0"/>
        <w:spacing w:after="0" w:line="480" w:lineRule="auto"/>
        <w:textAlignment w:val="baseline"/>
      </w:pPr>
      <w:r>
        <w:t xml:space="preserve">According to NS8015 </w:t>
      </w:r>
      <w:r>
        <w:fldChar w:fldCharType="begin"/>
      </w:r>
      <w:r>
        <w:instrText xml:space="preserve"> ADDIN EN.CITE &lt;EndNote&gt;&lt;Cite&gt;&lt;Author&gt;Toril Wiig&lt;/Author&gt;&lt;Year&gt;2020&lt;/Year&gt;&lt;RecNum&gt;100&lt;/RecNum&gt;&lt;DisplayText&gt;(Toril Wiig, 2020)&lt;/DisplayText&gt;&lt;record&gt;&lt;rec-number&gt;100&lt;/rec-number&gt;&lt;foreign-keys&gt;&lt;key app="EN" db-id="awvzartfmf59zresv9o5rxsaffd9s0d559t0" timestamp="1669641268"&gt;100&lt;/key&gt;&lt;/foreign-keys&gt;&lt;ref-type name="Report"&gt;27&lt;/ref-type&gt;&lt;contributors&gt;&lt;authors&gt;&lt;author&gt;Toril Wiig, Stein-Are Strand og Ellen Davis Haugen&lt;/author&gt;&lt;/authors&gt;&lt;tertiary-authors&gt;&lt;author&gt;Norges vassdrags- og energidirektorat&lt;/author&gt;&lt;/tertiary-authors&gt;&lt;/contributors&gt;&lt;titles&gt;&lt;title&gt;Sikkerhet mot kvikkleireskred&lt;/title&gt;&lt;/titles&gt;&lt;dates&gt;&lt;year&gt;2020&lt;/year&gt;&lt;/dates&gt;&lt;urls&gt;&lt;/urls&gt;&lt;/record&gt;&lt;/Cite&gt;&lt;/EndNote&gt;</w:instrText>
      </w:r>
      <w:r>
        <w:fldChar w:fldCharType="separate"/>
      </w:r>
      <w:r>
        <w:rPr>
          <w:noProof/>
        </w:rPr>
        <w:t>(Toril Wiig, 2020)</w:t>
      </w:r>
      <w:r>
        <w:fldChar w:fldCharType="end"/>
      </w:r>
      <w:r>
        <w:t>, quick clay has a remolded undrained shear strength of less than 0.5 kPa. Therefore, the quick clay layers were calculated using remoulded undrained shear strengths of 0.5 kPa. Meanwhile, CPTUs data indicate</w:t>
      </w:r>
      <w:r w:rsidR="00274D03">
        <w:t>d</w:t>
      </w:r>
      <w:r>
        <w:t xml:space="preserve"> that the minimum undrained shear strength in some boreholes is 11 kPa. Therefore, we select a remoulded undrained shear strength of 10</w:t>
      </w:r>
      <w:r w:rsidR="00B80E32">
        <w:t xml:space="preserve"> </w:t>
      </w:r>
      <w:r>
        <w:t xml:space="preserve">kPa for the </w:t>
      </w:r>
      <w:r w:rsidR="007570D0">
        <w:t xml:space="preserve">non-sensitive </w:t>
      </w:r>
      <w:r>
        <w:t xml:space="preserve">clay layer. </w:t>
      </w:r>
      <w:r w:rsidR="00FF3D43">
        <w:t>T</w:t>
      </w:r>
      <w:r>
        <w:t>he sensitivity of the clay layer is between 1-10 and the sensitivity of the quick clay layer is between 20-100, which corresponds to the results of the fall cone tests in the Gjerdrum landslide</w:t>
      </w:r>
      <w:r w:rsidR="00DE5F0D">
        <w:t xml:space="preserve"> </w:t>
      </w:r>
      <w:r w:rsidR="00DE5F0D" w:rsidRPr="00E31828">
        <w:t>(Multiconsult, 2021a)</w:t>
      </w:r>
      <w:r>
        <w:t xml:space="preserve">. Due to the mesh dependence of this parameter, </w:t>
      </w:r>
      <w:r w:rsidR="00E10AF1">
        <w:t xml:space="preserve">the parameter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E10AF1">
        <w:rPr>
          <w:rFonts w:eastAsiaTheme="minorEastAsia"/>
        </w:rPr>
        <w:t xml:space="preserve"> </w:t>
      </w:r>
      <w:r w:rsidR="00223DDF">
        <w:rPr>
          <w:rFonts w:eastAsiaTheme="minorEastAsia"/>
        </w:rPr>
        <w:t>(</w:t>
      </w:r>
      <w:r w:rsidR="00223DDF" w:rsidRPr="009440C5">
        <w:t>accumulated shear strains required to obtain 95% reduction of shear strength</w:t>
      </w:r>
      <w:r w:rsidR="00223DDF">
        <w:t>)</w:t>
      </w:r>
      <w:r w:rsidR="00516B94">
        <w:t xml:space="preserve"> </w:t>
      </w:r>
      <w:r w:rsidR="00F849EE" w:rsidRPr="00F849EE">
        <w:t xml:space="preserve">governing the softening rate </w:t>
      </w:r>
      <w:r>
        <w:t xml:space="preserve">is scaled in accordance with the mesh. In several studies (Rogstad, 2021; Tran &amp; Solowski, 2019),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B864B8">
        <w:rPr>
          <w:rFonts w:eastAsiaTheme="minorEastAsia"/>
        </w:rPr>
        <w:t xml:space="preserve"> was</w:t>
      </w:r>
      <w:r>
        <w:t xml:space="preserve"> set to</w:t>
      </w:r>
      <w:r w:rsidR="00B864B8">
        <w:t xml:space="preserve"> be</w:t>
      </w:r>
      <w:r>
        <w:t xml:space="preserve"> </w:t>
      </w:r>
      <w:r w:rsidR="0037353B">
        <w:t xml:space="preserve">approximately </w:t>
      </w:r>
      <w:r>
        <w:t xml:space="preserve">100% for mesh sizes of 0.25 m. </w:t>
      </w:r>
      <w:r w:rsidR="001335DA">
        <w:t>Using the scaling law</w:t>
      </w:r>
      <w:r>
        <w:t xml:space="preserve">, it corresponds to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A94E4E">
        <w:rPr>
          <w:rFonts w:eastAsiaTheme="minorEastAsia"/>
        </w:rPr>
        <w:t xml:space="preserve"> </w:t>
      </w:r>
      <w:r>
        <w:t>of approximately 25</w:t>
      </w:r>
      <w:r w:rsidR="00A94E4E">
        <w:t>%</w:t>
      </w:r>
      <w:r>
        <w:t xml:space="preserve"> for a mesh size of 1 </w:t>
      </w:r>
      <w:r w:rsidR="00F849EE">
        <w:t>m</w:t>
      </w:r>
      <w:r>
        <w:t xml:space="preserve">. The </w:t>
      </w:r>
      <w:r w:rsidR="00727F22">
        <w:t xml:space="preserve">constitutive </w:t>
      </w:r>
      <w:r>
        <w:t>soil parameters for the study are summarized in Table 1.</w:t>
      </w:r>
      <w:r w:rsidR="00D731AF">
        <w:t xml:space="preserve"> </w:t>
      </w:r>
    </w:p>
    <w:p w14:paraId="5808E0A8" w14:textId="4060464D" w:rsidR="000A27D4" w:rsidRDefault="000A27D4" w:rsidP="00662581">
      <w:pPr>
        <w:pStyle w:val="Heading1"/>
      </w:pPr>
      <w:r w:rsidRPr="009440C5">
        <w:t xml:space="preserve">Numerical </w:t>
      </w:r>
      <w:r w:rsidR="000B76CE">
        <w:t>results</w:t>
      </w:r>
    </w:p>
    <w:p w14:paraId="0AB1EBBF" w14:textId="33E68079" w:rsidR="00136C2F" w:rsidRPr="000E318A" w:rsidRDefault="00D6623B" w:rsidP="00136C2F">
      <w:pPr>
        <w:pStyle w:val="Heading2"/>
        <w:ind w:left="0" w:firstLine="0"/>
      </w:pPr>
      <w:r>
        <w:t>Phase 1: p</w:t>
      </w:r>
      <w:r w:rsidR="00136C2F" w:rsidRPr="000E318A">
        <w:t>re-failure initial stress condition</w:t>
      </w:r>
    </w:p>
    <w:p w14:paraId="66ADA7AC" w14:textId="7449E8DB" w:rsidR="00136C2F" w:rsidRDefault="00136C2F" w:rsidP="00136C2F">
      <w:pPr>
        <w:suppressAutoHyphens/>
        <w:overflowPunct w:val="0"/>
        <w:autoSpaceDE w:val="0"/>
        <w:autoSpaceDN w:val="0"/>
        <w:adjustRightInd w:val="0"/>
        <w:spacing w:after="120" w:line="480" w:lineRule="auto"/>
        <w:textAlignment w:val="baseline"/>
      </w:pPr>
      <w:r w:rsidRPr="00023F8A">
        <w:t xml:space="preserve">Phase 1 of the simulation is dedicated to establishing the initial stress conditions. </w:t>
      </w:r>
      <w:r w:rsidRPr="000E318A">
        <w:t>All layers are placed within the rigid bedrock, while all side boundaries operate under Neumann boundary conditions, which facilitates the free movement of debris out of the domain</w:t>
      </w:r>
      <w:r>
        <w:t xml:space="preserve"> in Phase 2</w:t>
      </w:r>
      <w:r w:rsidRPr="000E318A">
        <w:t>.</w:t>
      </w:r>
      <w:r>
        <w:t xml:space="preserve"> P</w:t>
      </w:r>
      <w:r w:rsidRPr="00023F8A">
        <w:t>hase</w:t>
      </w:r>
      <w:r>
        <w:t xml:space="preserve"> 1</w:t>
      </w:r>
      <w:r w:rsidRPr="00023F8A">
        <w:t xml:space="preserve"> involves the generation of initial stresses through gravity loading, utilizing estimated topography data from 2007 and incorporating the undrained shear strength of the soil. A density value of 1950 kg/m³ for saturated clay is considered during this process to </w:t>
      </w:r>
      <w:r>
        <w:t xml:space="preserve">establish the initial </w:t>
      </w:r>
      <w:r>
        <w:lastRenderedPageBreak/>
        <w:t>total stress condition</w:t>
      </w:r>
      <w:r w:rsidRPr="00023F8A">
        <w:t xml:space="preserve">. To expedite equilibrium attainment, numerical damping is applied, ensuring efficient progression </w:t>
      </w:r>
      <w:r w:rsidR="009F5060">
        <w:t xml:space="preserve">to the steady state </w:t>
      </w:r>
      <w:r w:rsidRPr="00023F8A">
        <w:t>in the simulation. It</w:t>
      </w:r>
      <w:r>
        <w:t xml:space="preserve"> is</w:t>
      </w:r>
      <w:r w:rsidRPr="00023F8A">
        <w:t xml:space="preserve"> important to note that the numerical damping introduced in Phase 1 is later removed during the second phase of the simulation, allowing for a more precise representation of the system's behavior during the retrogressive failure analysis in Phase 2.</w:t>
      </w:r>
      <w:r>
        <w:t xml:space="preserve"> To initiate the calculation in Phase 2, </w:t>
      </w:r>
      <w:r w:rsidRPr="00612A3B">
        <w:t xml:space="preserve">the topographical differences between 2015 and 2007 </w:t>
      </w:r>
      <w:r w:rsidR="00DF3372">
        <w:t>were</w:t>
      </w:r>
      <w:r w:rsidRPr="00612A3B">
        <w:t xml:space="preserve"> removed to mimic erosion</w:t>
      </w:r>
      <w:r>
        <w:t xml:space="preserve">. </w:t>
      </w:r>
      <w:r w:rsidR="00DF3372" w:rsidRPr="00DF3372">
        <w:t>This unloading process acted as a trigger for the initiation of retrogressive slides.</w:t>
      </w:r>
    </w:p>
    <w:p w14:paraId="56DB61CE" w14:textId="4E6CB96F" w:rsidR="009B6D0E" w:rsidRPr="006D0074" w:rsidRDefault="00D6623B" w:rsidP="006D0074">
      <w:pPr>
        <w:pStyle w:val="Heading2"/>
        <w:ind w:left="0" w:firstLine="0"/>
      </w:pPr>
      <w:r>
        <w:t>Phase 2: i</w:t>
      </w:r>
      <w:r w:rsidR="00BD5951" w:rsidRPr="006D0074">
        <w:t>nitiation of the first slide</w:t>
      </w:r>
      <w:r w:rsidR="0023380E" w:rsidRPr="006D0074">
        <w:t>s</w:t>
      </w:r>
    </w:p>
    <w:p w14:paraId="49CE0AB0" w14:textId="711ADF8D" w:rsidR="0039063B" w:rsidRPr="0039063B" w:rsidRDefault="00FA30E6" w:rsidP="0039063B">
      <w:pPr>
        <w:suppressAutoHyphens/>
        <w:overflowPunct w:val="0"/>
        <w:autoSpaceDE w:val="0"/>
        <w:autoSpaceDN w:val="0"/>
        <w:adjustRightInd w:val="0"/>
        <w:spacing w:after="0" w:line="480" w:lineRule="auto"/>
        <w:textAlignment w:val="baseline"/>
        <w:rPr>
          <w:rFonts w:eastAsia="Times New Roman" w:cs="Times New Roman"/>
          <w:szCs w:val="20"/>
          <w:lang w:val="en-CA"/>
        </w:rPr>
      </w:pPr>
      <w:r w:rsidRPr="00FA30E6">
        <w:t xml:space="preserve">The Gjerdrum landslide was initiated by first local instability near Tistilbekken. It is likely that </w:t>
      </w:r>
      <w:r w:rsidR="00B84834">
        <w:t>one or more</w:t>
      </w:r>
      <w:r w:rsidRPr="00FA30E6">
        <w:t xml:space="preserve"> small slide</w:t>
      </w:r>
      <w:r w:rsidR="00B84834">
        <w:t>s</w:t>
      </w:r>
      <w:r w:rsidRPr="00FA30E6">
        <w:t xml:space="preserve"> w</w:t>
      </w:r>
      <w:r w:rsidR="00B84834">
        <w:t>ere</w:t>
      </w:r>
      <w:r w:rsidRPr="00FA30E6">
        <w:t xml:space="preserve"> triggered down the eastern slope of Tistilbekken during the </w:t>
      </w:r>
      <w:r w:rsidR="006072F0">
        <w:t>early morning</w:t>
      </w:r>
      <w:r w:rsidRPr="00FA30E6">
        <w:t xml:space="preserve"> of 3</w:t>
      </w:r>
      <w:r w:rsidR="00B84834">
        <w:t>0</w:t>
      </w:r>
      <w:r w:rsidR="00B84834" w:rsidRPr="00B84834">
        <w:rPr>
          <w:vertAlign w:val="superscript"/>
        </w:rPr>
        <w:t>th</w:t>
      </w:r>
      <w:r w:rsidRPr="00FA30E6">
        <w:t xml:space="preserve"> December 2020. </w:t>
      </w:r>
      <w:r w:rsidR="00F836F5" w:rsidRPr="00F836F5">
        <w:t xml:space="preserve">As we transitioned from Phase 1 to Phase 2 and </w:t>
      </w:r>
      <w:r w:rsidR="00200614">
        <w:t>removed</w:t>
      </w:r>
      <w:r w:rsidR="00F836F5" w:rsidRPr="00F836F5">
        <w:t xml:space="preserve"> the soil </w:t>
      </w:r>
      <w:r w:rsidR="00200614">
        <w:t xml:space="preserve">mass </w:t>
      </w:r>
      <w:r w:rsidR="00F836F5" w:rsidRPr="00F836F5">
        <w:t xml:space="preserve">near the slope's toe, it became evident that these slopes initially exhibited very low stability, with a safety factor of approximately 1. </w:t>
      </w:r>
      <w:r w:rsidR="00523F4C">
        <w:t>D</w:t>
      </w:r>
      <w:r w:rsidR="0039063B" w:rsidRPr="0039063B">
        <w:t xml:space="preserve">ue to the instability </w:t>
      </w:r>
      <w:commentRangeStart w:id="152"/>
      <w:r w:rsidR="0039063B" w:rsidRPr="0039063B">
        <w:t xml:space="preserve">and </w:t>
      </w:r>
      <w:r w:rsidR="00A80565">
        <w:t xml:space="preserve">the </w:t>
      </w:r>
      <w:r w:rsidR="0030290E">
        <w:t xml:space="preserve">low strength and softening behavior of </w:t>
      </w:r>
      <w:r w:rsidR="00A80565">
        <w:t>quick clays</w:t>
      </w:r>
      <w:r w:rsidR="0039063B" w:rsidRPr="0039063B">
        <w:t xml:space="preserve">, </w:t>
      </w:r>
      <w:commentRangeEnd w:id="152"/>
      <w:r w:rsidR="000A606E">
        <w:rPr>
          <w:rStyle w:val="CommentReference"/>
        </w:rPr>
        <w:commentReference w:id="152"/>
      </w:r>
      <w:r w:rsidR="0039063B" w:rsidRPr="0039063B">
        <w:t>the</w:t>
      </w:r>
      <w:r w:rsidR="00A80565">
        <w:t xml:space="preserve"> numerical model showed that</w:t>
      </w:r>
      <w:r w:rsidR="0039063B" w:rsidRPr="0039063B">
        <w:t xml:space="preserve"> first slides occurred </w:t>
      </w:r>
      <w:r w:rsidR="0039063B" w:rsidRPr="000D1C1D">
        <w:t xml:space="preserve">without additional </w:t>
      </w:r>
      <w:r w:rsidR="00A80565" w:rsidRPr="000D1C1D">
        <w:t xml:space="preserve">numerical </w:t>
      </w:r>
      <w:r w:rsidR="0039063B" w:rsidRPr="000D1C1D">
        <w:t>intervention.</w:t>
      </w:r>
      <w:r w:rsidR="0039063B" w:rsidRPr="0039063B">
        <w:t xml:space="preserve"> Here are some numerical observations</w:t>
      </w:r>
      <w:r w:rsidR="00BB797E">
        <w:t xml:space="preserve"> during the initiation of the slide</w:t>
      </w:r>
      <w:r w:rsidR="0039063B" w:rsidRPr="0039063B">
        <w:t>:</w:t>
      </w:r>
    </w:p>
    <w:p w14:paraId="1CB88782" w14:textId="5055D9CA" w:rsidR="00064F0A" w:rsidRDefault="0039063B" w:rsidP="00064F0A">
      <w:pPr>
        <w:pStyle w:val="ListParagraph"/>
        <w:numPr>
          <w:ilvl w:val="0"/>
          <w:numId w:val="10"/>
        </w:numPr>
        <w:suppressAutoHyphens/>
        <w:spacing w:after="0" w:line="480" w:lineRule="auto"/>
      </w:pPr>
      <w:r w:rsidRPr="0039063B">
        <w:t>The numerical model indicate</w:t>
      </w:r>
      <w:r w:rsidR="0071367D">
        <w:t xml:space="preserve">d </w:t>
      </w:r>
      <w:r w:rsidRPr="0039063B">
        <w:t xml:space="preserve">the location of the first slides in a manner that reported in the Gjerdrum report </w:t>
      </w:r>
      <w:r w:rsidR="00B3182F" w:rsidRPr="009440C5">
        <w:fldChar w:fldCharType="begin"/>
      </w:r>
      <w:r w:rsidR="00B3182F"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00B3182F" w:rsidRPr="009440C5">
        <w:fldChar w:fldCharType="separate"/>
      </w:r>
      <w:r w:rsidR="00B3182F" w:rsidRPr="009440C5">
        <w:rPr>
          <w:noProof/>
        </w:rPr>
        <w:t>(Ryan et al., 2021)</w:t>
      </w:r>
      <w:r w:rsidR="00B3182F" w:rsidRPr="009440C5">
        <w:fldChar w:fldCharType="end"/>
      </w:r>
      <w:r w:rsidR="00B3182F">
        <w:t xml:space="preserve"> as illustrated in </w:t>
      </w:r>
      <w:r w:rsidR="00101CEE">
        <w:fldChar w:fldCharType="begin"/>
      </w:r>
      <w:r w:rsidR="00101CEE">
        <w:instrText xml:space="preserve"> REF _Ref121388761 \h </w:instrText>
      </w:r>
      <w:r w:rsidR="00101CEE">
        <w:fldChar w:fldCharType="separate"/>
      </w:r>
      <w:r w:rsidR="00B2282F" w:rsidRPr="009440C5">
        <w:t xml:space="preserve">Figure </w:t>
      </w:r>
      <w:r w:rsidR="00B2282F">
        <w:rPr>
          <w:noProof/>
        </w:rPr>
        <w:t>16</w:t>
      </w:r>
      <w:r w:rsidR="00101CEE">
        <w:fldChar w:fldCharType="end"/>
      </w:r>
      <w:r w:rsidR="00101CEE">
        <w:t xml:space="preserve"> </w:t>
      </w:r>
      <w:r w:rsidR="0038571E" w:rsidRPr="0038571E">
        <w:t xml:space="preserve">where the blue color indicates the </w:t>
      </w:r>
      <w:commentRangeStart w:id="153"/>
      <w:r w:rsidR="0038571E" w:rsidRPr="0038571E">
        <w:t>speed of the first soil blocks</w:t>
      </w:r>
      <w:commentRangeEnd w:id="153"/>
      <w:r w:rsidR="00D5733B">
        <w:rPr>
          <w:rStyle w:val="CommentReference"/>
          <w:rFonts w:eastAsiaTheme="minorHAnsi" w:cstheme="minorBidi"/>
          <w:lang w:val="en-US"/>
        </w:rPr>
        <w:commentReference w:id="153"/>
      </w:r>
      <w:ins w:id="154" w:author="Quoc Anh Tran" w:date="2024-01-19T12:58:00Z">
        <w:r w:rsidR="00EE5CAA">
          <w:t xml:space="preserve"> at about </w:t>
        </w:r>
      </w:ins>
      <w:ins w:id="155" w:author="Quoc Anh Tran" w:date="2024-01-19T13:03:00Z">
        <w:r w:rsidR="00E15B69">
          <w:t>1</w:t>
        </w:r>
      </w:ins>
      <w:ins w:id="156" w:author="Quoc Anh Tran" w:date="2024-01-19T12:58:00Z">
        <w:r w:rsidR="00EE5CAA">
          <w:t>0 seconds after the Phase 1</w:t>
        </w:r>
      </w:ins>
      <w:r w:rsidR="0038571E" w:rsidRPr="0038571E">
        <w:t xml:space="preserve">. </w:t>
      </w:r>
      <w:r w:rsidR="00DA5199">
        <w:t>At the location of the first slide, t</w:t>
      </w:r>
      <w:r w:rsidR="0038571E" w:rsidRPr="0038571E">
        <w:t xml:space="preserve">he quick clay layers are shallow </w:t>
      </w:r>
      <w:r w:rsidR="00DA5199">
        <w:t>just few meters below the ground</w:t>
      </w:r>
      <w:r w:rsidR="0038571E" w:rsidRPr="0038571E">
        <w:t xml:space="preserve"> (at 166 m in</w:t>
      </w:r>
      <w:r w:rsidR="001F4A68">
        <w:t xml:space="preserve"> </w:t>
      </w:r>
      <w:r w:rsidR="00421AEF">
        <w:fldChar w:fldCharType="begin"/>
      </w:r>
      <w:r w:rsidR="00421AEF">
        <w:instrText xml:space="preserve"> REF _Ref120530252 \h </w:instrText>
      </w:r>
      <w:r w:rsidR="00421AEF">
        <w:fldChar w:fldCharType="separate"/>
      </w:r>
      <w:r w:rsidR="00B2282F" w:rsidRPr="009440C5">
        <w:t xml:space="preserve">Figure </w:t>
      </w:r>
      <w:r w:rsidR="00B2282F">
        <w:rPr>
          <w:noProof/>
        </w:rPr>
        <w:t>11</w:t>
      </w:r>
      <w:r w:rsidR="00421AEF">
        <w:fldChar w:fldCharType="end"/>
      </w:r>
      <w:r w:rsidR="0038571E" w:rsidRPr="0038571E">
        <w:t xml:space="preserve">, compared to the terrain's elevation of </w:t>
      </w:r>
      <w:r w:rsidR="0038571E">
        <w:t>around 170 m</w:t>
      </w:r>
      <w:r w:rsidR="0038571E" w:rsidRPr="0038571E">
        <w:t xml:space="preserve"> in</w:t>
      </w:r>
      <w:r w:rsidR="00BB1194">
        <w:t xml:space="preserve"> </w:t>
      </w:r>
      <w:r w:rsidR="00BB1194">
        <w:fldChar w:fldCharType="begin"/>
      </w:r>
      <w:r w:rsidR="00BB1194">
        <w:instrText xml:space="preserve"> REF _Ref120698980 \h </w:instrText>
      </w:r>
      <w:r w:rsidR="00BB1194">
        <w:fldChar w:fldCharType="separate"/>
      </w:r>
      <w:r w:rsidR="00B2282F" w:rsidRPr="009440C5">
        <w:t xml:space="preserve">Figure </w:t>
      </w:r>
      <w:r w:rsidR="00B2282F">
        <w:rPr>
          <w:noProof/>
        </w:rPr>
        <w:t>9</w:t>
      </w:r>
      <w:r w:rsidR="00BB1194">
        <w:fldChar w:fldCharType="end"/>
      </w:r>
      <w:r w:rsidR="00BB1194">
        <w:t>).</w:t>
      </w:r>
    </w:p>
    <w:p w14:paraId="7F6D04D2" w14:textId="143516E9" w:rsidR="00F13EF0" w:rsidRPr="008548CF" w:rsidRDefault="00E576A3" w:rsidP="00F13EF0">
      <w:pPr>
        <w:pStyle w:val="ListParagraph"/>
        <w:numPr>
          <w:ilvl w:val="0"/>
          <w:numId w:val="10"/>
        </w:numPr>
        <w:suppressAutoHyphens/>
        <w:spacing w:after="0" w:line="480" w:lineRule="auto"/>
        <w:rPr>
          <w:lang w:val="en-US"/>
        </w:rPr>
      </w:pPr>
      <w:r>
        <w:t>I</w:t>
      </w:r>
      <w:r w:rsidR="00E472B0" w:rsidRPr="00E472B0">
        <w:t xml:space="preserve">n addition to predicting the movement of the first slides, the numerical model </w:t>
      </w:r>
      <w:r w:rsidR="00945B8D">
        <w:t>showed a</w:t>
      </w:r>
      <w:r w:rsidR="00E472B0" w:rsidRPr="00E472B0">
        <w:t xml:space="preserve"> </w:t>
      </w:r>
      <w:r w:rsidR="00E472B0">
        <w:t xml:space="preserve">3D </w:t>
      </w:r>
      <w:r w:rsidR="00E472B0" w:rsidRPr="00E472B0">
        <w:t>propagation of shear band</w:t>
      </w:r>
      <w:r w:rsidR="0075397B">
        <w:t>s</w:t>
      </w:r>
      <w:r w:rsidR="00E472B0" w:rsidRPr="00E472B0">
        <w:t xml:space="preserve"> or a very thin weak layer</w:t>
      </w:r>
      <w:r w:rsidR="0075397B">
        <w:t>s</w:t>
      </w:r>
      <w:r w:rsidR="00E472B0" w:rsidRPr="00E472B0">
        <w:t xml:space="preserve"> along the toe slope</w:t>
      </w:r>
      <w:r w:rsidR="00EC3A7C">
        <w:t xml:space="preserve"> </w:t>
      </w:r>
      <w:r w:rsidR="0041557E">
        <w:t>near</w:t>
      </w:r>
      <w:r w:rsidR="00EC3A7C">
        <w:t xml:space="preserve"> the creek</w:t>
      </w:r>
      <w:r w:rsidR="00E472B0" w:rsidRPr="00E472B0">
        <w:t xml:space="preserve"> </w:t>
      </w:r>
      <w:r w:rsidR="00BF774F">
        <w:t xml:space="preserve">as illustrated in </w:t>
      </w:r>
      <w:r w:rsidR="00A37A35">
        <w:fldChar w:fldCharType="begin"/>
      </w:r>
      <w:r w:rsidR="00A37A35">
        <w:instrText xml:space="preserve"> REF _Ref121387803 \h </w:instrText>
      </w:r>
      <w:r w:rsidR="00A37A35">
        <w:fldChar w:fldCharType="separate"/>
      </w:r>
      <w:r w:rsidR="00B2282F" w:rsidRPr="009440C5">
        <w:t xml:space="preserve">Figure </w:t>
      </w:r>
      <w:r w:rsidR="00B2282F">
        <w:rPr>
          <w:noProof/>
        </w:rPr>
        <w:t>17</w:t>
      </w:r>
      <w:r w:rsidR="00A37A35">
        <w:fldChar w:fldCharType="end"/>
      </w:r>
      <w:r w:rsidR="00BF774F">
        <w:t xml:space="preserve"> where </w:t>
      </w:r>
      <w:r w:rsidR="00BA3D2D">
        <w:t xml:space="preserve">the </w:t>
      </w:r>
      <w:r w:rsidR="00BF774F" w:rsidRPr="00E472B0">
        <w:t xml:space="preserve">blue color indicates the magnitude of the </w:t>
      </w:r>
      <w:commentRangeStart w:id="157"/>
      <w:r w:rsidR="00BF774F" w:rsidRPr="00E472B0">
        <w:lastRenderedPageBreak/>
        <w:t>shear strain</w:t>
      </w:r>
      <w:commentRangeEnd w:id="157"/>
      <w:r w:rsidR="006A0615">
        <w:rPr>
          <w:rStyle w:val="CommentReference"/>
          <w:rFonts w:eastAsiaTheme="minorHAnsi" w:cstheme="minorBidi"/>
          <w:lang w:val="en-US"/>
        </w:rPr>
        <w:commentReference w:id="157"/>
      </w:r>
      <w:ins w:id="158" w:author="Quoc Anh Tran" w:date="2024-01-19T13:01:00Z">
        <w:r w:rsidR="00E15B69">
          <w:t xml:space="preserve"> at the surface</w:t>
        </w:r>
      </w:ins>
      <w:r w:rsidR="00E472B0" w:rsidRPr="00E472B0">
        <w:t>.</w:t>
      </w:r>
      <w:r w:rsidR="00B62DCF">
        <w:t xml:space="preserve"> T</w:t>
      </w:r>
      <w:r w:rsidR="0019593A">
        <w:t>hese shear band</w:t>
      </w:r>
      <w:r w:rsidR="00E472B0" w:rsidRPr="00E472B0">
        <w:t xml:space="preserve"> were primarily governed by the morphology of</w:t>
      </w:r>
      <w:r w:rsidR="00E75B3C">
        <w:t xml:space="preserve"> the </w:t>
      </w:r>
      <w:r w:rsidR="00E472B0" w:rsidRPr="00E472B0">
        <w:t>quick clay layers</w:t>
      </w:r>
      <w:r w:rsidR="00B62DCF">
        <w:t xml:space="preserve"> and initiated</w:t>
      </w:r>
      <w:r w:rsidR="00E472B0" w:rsidRPr="00E472B0">
        <w:t xml:space="preserve"> the retrogressive failure</w:t>
      </w:r>
      <w:r w:rsidR="00B62DCF">
        <w:t xml:space="preserve"> of this quick clay landslide</w:t>
      </w:r>
      <w:r w:rsidR="00E472B0" w:rsidRPr="00E472B0">
        <w:t>.</w:t>
      </w:r>
    </w:p>
    <w:p w14:paraId="5A39120E" w14:textId="77777777" w:rsidR="00F13EF0" w:rsidRPr="009440C5" w:rsidRDefault="00F13EF0" w:rsidP="008548CF">
      <w:pPr>
        <w:ind w:left="360"/>
      </w:pPr>
      <w:r w:rsidRPr="009440C5">
        <w:rPr>
          <w:noProof/>
        </w:rPr>
        <w:drawing>
          <wp:inline distT="0" distB="0" distL="0" distR="0" wp14:anchorId="48125505" wp14:editId="02548E84">
            <wp:extent cx="5731510" cy="3209290"/>
            <wp:effectExtent l="0" t="0" r="2540" b="0"/>
            <wp:docPr id="152379470" name="Picture 15237947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pic:nvPicPr>
                  <pic:blipFill>
                    <a:blip r:embed="rId30"/>
                    <a:stretch>
                      <a:fillRect/>
                    </a:stretch>
                  </pic:blipFill>
                  <pic:spPr>
                    <a:xfrm>
                      <a:off x="0" y="0"/>
                      <a:ext cx="5731510" cy="3209290"/>
                    </a:xfrm>
                    <a:prstGeom prst="rect">
                      <a:avLst/>
                    </a:prstGeom>
                  </pic:spPr>
                </pic:pic>
              </a:graphicData>
            </a:graphic>
          </wp:inline>
        </w:drawing>
      </w:r>
    </w:p>
    <w:p w14:paraId="5A76774E" w14:textId="77777777" w:rsidR="00F13EF0" w:rsidRDefault="00F13EF0" w:rsidP="008548CF">
      <w:pPr>
        <w:pStyle w:val="Caption"/>
        <w:ind w:left="360"/>
      </w:pPr>
      <w:r w:rsidRPr="009440C5">
        <w:t xml:space="preserve">Figure </w:t>
      </w:r>
      <w:fldSimple w:instr=" SEQ Figure \* ARABIC ">
        <w:r>
          <w:rPr>
            <w:noProof/>
          </w:rPr>
          <w:t>16</w:t>
        </w:r>
      </w:fldSimple>
      <w:r w:rsidRPr="009440C5">
        <w:t xml:space="preserve"> </w:t>
      </w:r>
      <w:commentRangeStart w:id="159"/>
      <w:r>
        <w:t>Numerical prediction of the location of the first slides</w:t>
      </w:r>
      <w:commentRangeEnd w:id="159"/>
      <w:r>
        <w:rPr>
          <w:rStyle w:val="CommentReference"/>
          <w:b w:val="0"/>
          <w:iCs w:val="0"/>
        </w:rPr>
        <w:commentReference w:id="159"/>
      </w:r>
      <w:r>
        <w:t>, velocity in m/s</w:t>
      </w:r>
    </w:p>
    <w:p w14:paraId="0DCBCB79" w14:textId="77777777" w:rsidR="00F13EF0" w:rsidRDefault="00F13EF0" w:rsidP="008548CF">
      <w:pPr>
        <w:pStyle w:val="Caption"/>
        <w:ind w:left="360"/>
      </w:pPr>
      <w:r w:rsidRPr="009440C5">
        <w:rPr>
          <w:noProof/>
        </w:rPr>
        <w:drawing>
          <wp:inline distT="0" distB="0" distL="0" distR="0" wp14:anchorId="00EC0E70" wp14:editId="7AF27FCE">
            <wp:extent cx="5643687" cy="3168869"/>
            <wp:effectExtent l="0" t="0" r="0" b="0"/>
            <wp:docPr id="475345690" name="Picture 47534569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31"/>
                    <a:stretch>
                      <a:fillRect/>
                    </a:stretch>
                  </pic:blipFill>
                  <pic:spPr>
                    <a:xfrm>
                      <a:off x="0" y="0"/>
                      <a:ext cx="5653130" cy="3174171"/>
                    </a:xfrm>
                    <a:prstGeom prst="rect">
                      <a:avLst/>
                    </a:prstGeom>
                  </pic:spPr>
                </pic:pic>
              </a:graphicData>
            </a:graphic>
          </wp:inline>
        </w:drawing>
      </w:r>
    </w:p>
    <w:p w14:paraId="5E499628" w14:textId="77777777" w:rsidR="00F13EF0" w:rsidRDefault="00F13EF0" w:rsidP="00F13EF0">
      <w:pPr>
        <w:pStyle w:val="Caption"/>
        <w:numPr>
          <w:ilvl w:val="0"/>
          <w:numId w:val="10"/>
        </w:numPr>
      </w:pPr>
      <w:r w:rsidRPr="009440C5">
        <w:t xml:space="preserve">Figure </w:t>
      </w:r>
      <w:fldSimple w:instr=" SEQ Figure \* ARABIC ">
        <w:r>
          <w:rPr>
            <w:noProof/>
          </w:rPr>
          <w:t>17</w:t>
        </w:r>
      </w:fldSimple>
      <w:r w:rsidRPr="009440C5">
        <w:t xml:space="preserve"> </w:t>
      </w:r>
      <w:commentRangeStart w:id="160"/>
      <w:commentRangeStart w:id="161"/>
      <w:r w:rsidRPr="009440C5">
        <w:t xml:space="preserve">Development of shear band </w:t>
      </w:r>
      <w:r>
        <w:t>during the initiation of the first slides</w:t>
      </w:r>
      <w:commentRangeEnd w:id="160"/>
      <w:r>
        <w:rPr>
          <w:rStyle w:val="CommentReference"/>
          <w:b w:val="0"/>
          <w:iCs w:val="0"/>
        </w:rPr>
        <w:commentReference w:id="160"/>
      </w:r>
      <w:commentRangeEnd w:id="161"/>
      <w:r>
        <w:rPr>
          <w:rStyle w:val="CommentReference"/>
          <w:b w:val="0"/>
          <w:iCs w:val="0"/>
        </w:rPr>
        <w:commentReference w:id="161"/>
      </w:r>
    </w:p>
    <w:p w14:paraId="33917C49" w14:textId="77777777" w:rsidR="00F13EF0" w:rsidRPr="00F13EF0" w:rsidRDefault="00F13EF0" w:rsidP="008548CF">
      <w:pPr>
        <w:suppressAutoHyphens/>
        <w:spacing w:after="0" w:line="480" w:lineRule="auto"/>
      </w:pPr>
    </w:p>
    <w:p w14:paraId="178192BA" w14:textId="1D37C01C" w:rsidR="00BD5951" w:rsidRPr="003F4A28" w:rsidRDefault="00533FF1" w:rsidP="006D0074">
      <w:pPr>
        <w:pStyle w:val="Heading2"/>
        <w:ind w:left="0" w:firstLine="0"/>
      </w:pPr>
      <w:r>
        <w:lastRenderedPageBreak/>
        <w:t>Phase 2: r</w:t>
      </w:r>
      <w:r w:rsidR="006072F0" w:rsidRPr="003F4A28">
        <w:t>etrogressive</w:t>
      </w:r>
      <w:r w:rsidR="00BD5951" w:rsidRPr="003F4A28">
        <w:t xml:space="preserve"> failure mechanism</w:t>
      </w:r>
      <w:r>
        <w:t xml:space="preserve"> after the first slide</w:t>
      </w:r>
    </w:p>
    <w:p w14:paraId="0A8DEE92" w14:textId="787537BC" w:rsidR="0094796A" w:rsidRDefault="009111E4" w:rsidP="009111E4">
      <w:pPr>
        <w:suppressAutoHyphens/>
        <w:overflowPunct w:val="0"/>
        <w:autoSpaceDE w:val="0"/>
        <w:autoSpaceDN w:val="0"/>
        <w:adjustRightInd w:val="0"/>
        <w:spacing w:after="0" w:line="480" w:lineRule="auto"/>
        <w:textAlignment w:val="baseline"/>
      </w:pPr>
      <w:r>
        <w:t xml:space="preserve">This section illustrates the retrogressive failure in the 3D numerical model and draws a comparison with the on-site observations. The initial slides in the Gjerdrum landslides were reported to trigger a pattern of backward-propagating fractures, following which the landslide masses flowed southwestward </w:t>
      </w:r>
      <w:r w:rsidR="00525691" w:rsidRPr="00525691">
        <w:t xml:space="preserve">(stages 0, 1, 2 in </w:t>
      </w:r>
      <w:r w:rsidR="00434726">
        <w:fldChar w:fldCharType="begin"/>
      </w:r>
      <w:r w:rsidR="00434726">
        <w:instrText xml:space="preserve"> REF _Ref107409727 \h </w:instrText>
      </w:r>
      <w:r w:rsidR="00434726">
        <w:fldChar w:fldCharType="separate"/>
      </w:r>
      <w:r w:rsidR="00B2282F" w:rsidRPr="009440C5">
        <w:t xml:space="preserve">Figure </w:t>
      </w:r>
      <w:r w:rsidR="00B2282F">
        <w:rPr>
          <w:noProof/>
        </w:rPr>
        <w:t>3</w:t>
      </w:r>
      <w:r w:rsidR="00434726">
        <w:fldChar w:fldCharType="end"/>
      </w:r>
      <w:r w:rsidR="0094796A">
        <w:t xml:space="preserve">). The quick clay on the slope west of Holmen was stirred and flowed away, leaving a steep, unstable slope to the north. </w:t>
      </w:r>
      <w:r>
        <w:t>Consequently</w:t>
      </w:r>
      <w:r w:rsidR="0094796A">
        <w:t>, retrogressive failure occurred with quick clay debris flowing</w:t>
      </w:r>
      <w:r w:rsidR="00093CEC">
        <w:t xml:space="preserve"> mainly</w:t>
      </w:r>
      <w:r w:rsidR="0094796A">
        <w:t xml:space="preserve"> south</w:t>
      </w:r>
      <w:r w:rsidR="00E60546">
        <w:t>ward</w:t>
      </w:r>
      <w:r w:rsidR="0094796A">
        <w:t>. In Stage 7, the landslide event hit Nystulia, and the landslide masses destroyed buildings along the western side of the landslide area.</w:t>
      </w:r>
    </w:p>
    <w:p w14:paraId="37BA34DC" w14:textId="2C5A0B7A" w:rsidR="00957D47" w:rsidRDefault="00514318" w:rsidP="008000D1">
      <w:pPr>
        <w:suppressAutoHyphens/>
        <w:overflowPunct w:val="0"/>
        <w:autoSpaceDE w:val="0"/>
        <w:autoSpaceDN w:val="0"/>
        <w:adjustRightInd w:val="0"/>
        <w:spacing w:after="0" w:line="480" w:lineRule="auto"/>
        <w:textAlignment w:val="baseline"/>
      </w:pPr>
      <w:r w:rsidRPr="00514318">
        <w:t>Using the numerical model, the entire retrogressive failure can be captured</w:t>
      </w:r>
      <w:r w:rsidR="0052229E">
        <w:t xml:space="preserve"> as shown in </w:t>
      </w:r>
      <w:r w:rsidR="0009683C">
        <w:fldChar w:fldCharType="begin"/>
      </w:r>
      <w:r w:rsidR="0009683C">
        <w:instrText xml:space="preserve"> REF _Ref121398547 \h </w:instrText>
      </w:r>
      <w:r w:rsidR="0009683C">
        <w:fldChar w:fldCharType="separate"/>
      </w:r>
      <w:r w:rsidR="00B2282F" w:rsidRPr="009440C5">
        <w:t xml:space="preserve">Figure </w:t>
      </w:r>
      <w:r w:rsidR="00B2282F">
        <w:rPr>
          <w:noProof/>
        </w:rPr>
        <w:t>18</w:t>
      </w:r>
      <w:r w:rsidR="0009683C">
        <w:fldChar w:fldCharType="end"/>
      </w:r>
      <w:r w:rsidR="00814565">
        <w:t xml:space="preserve"> </w:t>
      </w:r>
      <w:r w:rsidR="007E2327" w:rsidRPr="007E2327">
        <w:t>for snapshots taken at 20 seconds, 50 seconds, 60 seconds, and 120 seconds</w:t>
      </w:r>
      <w:r w:rsidR="00E60546">
        <w:t>,</w:t>
      </w:r>
      <w:r w:rsidR="0052229E">
        <w:t xml:space="preserve"> with</w:t>
      </w:r>
      <w:r w:rsidR="007E2327" w:rsidRPr="007E2327">
        <w:t xml:space="preserve"> the blue color indicat</w:t>
      </w:r>
      <w:r w:rsidR="0052229E">
        <w:t>ing</w:t>
      </w:r>
      <w:r w:rsidR="007E2327" w:rsidRPr="007E2327">
        <w:t xml:space="preserve"> the magnitude of the shear strains. Approximately 20 seconds after the first slide, the soil remo</w:t>
      </w:r>
      <w:r w:rsidR="00F230C1">
        <w:t>u</w:t>
      </w:r>
      <w:r w:rsidR="007E2327" w:rsidRPr="007E2327">
        <w:t>lded and flowed southwest</w:t>
      </w:r>
      <w:r w:rsidR="00E60546">
        <w:t>ward</w:t>
      </w:r>
      <w:r w:rsidR="007E2327" w:rsidRPr="007E2327">
        <w:t xml:space="preserve"> (the black arrow in </w:t>
      </w:r>
      <w:r w:rsidR="00C767F2">
        <w:fldChar w:fldCharType="begin"/>
      </w:r>
      <w:r w:rsidR="00C767F2">
        <w:instrText xml:space="preserve"> REF _Ref121399051 \h </w:instrText>
      </w:r>
      <w:r w:rsidR="00C767F2">
        <w:fldChar w:fldCharType="separate"/>
      </w:r>
      <w:r w:rsidR="00B2282F" w:rsidRPr="009440C5">
        <w:t xml:space="preserve">Figure </w:t>
      </w:r>
      <w:r w:rsidR="00B2282F">
        <w:rPr>
          <w:noProof/>
        </w:rPr>
        <w:t>19</w:t>
      </w:r>
      <w:r w:rsidR="00C767F2">
        <w:fldChar w:fldCharType="end"/>
      </w:r>
      <w:r w:rsidR="008000D1" w:rsidRPr="008000D1">
        <w:t xml:space="preserve"> indicates the direction of the landslide mass movement</w:t>
      </w:r>
      <w:r w:rsidR="0052229E">
        <w:t xml:space="preserve"> in the numerical model</w:t>
      </w:r>
      <w:r w:rsidR="008000D1" w:rsidRPr="008000D1">
        <w:t xml:space="preserve">). The shear bands/fractures propagated to the north at 50 seconds (see the black dashed line in </w:t>
      </w:r>
      <w:r w:rsidR="00000B3D">
        <w:fldChar w:fldCharType="begin"/>
      </w:r>
      <w:r w:rsidR="00000B3D">
        <w:instrText xml:space="preserve"> REF _Ref121399051 \h </w:instrText>
      </w:r>
      <w:r w:rsidR="00000B3D">
        <w:fldChar w:fldCharType="separate"/>
      </w:r>
      <w:r w:rsidR="00B2282F" w:rsidRPr="009440C5">
        <w:t xml:space="preserve">Figure </w:t>
      </w:r>
      <w:r w:rsidR="00B2282F">
        <w:rPr>
          <w:noProof/>
        </w:rPr>
        <w:t>19</w:t>
      </w:r>
      <w:r w:rsidR="00000B3D">
        <w:fldChar w:fldCharType="end"/>
      </w:r>
      <w:r w:rsidR="008000D1" w:rsidRPr="008000D1">
        <w:t xml:space="preserve">). Retrogressive failure occurred immediately following the propagation of the shear band at 60 seconds, with remoulded quick clay flowing mainly to the south. On the east side of the landslide, the soil mass collapsed after 60 seconds due to the remoulded clay continuing to liquefy. Further soil movement to the west was induced </w:t>
      </w:r>
      <w:r w:rsidR="0052229E" w:rsidRPr="008000D1">
        <w:t>because of</w:t>
      </w:r>
      <w:r w:rsidR="008000D1" w:rsidRPr="008000D1">
        <w:t xml:space="preserve"> this</w:t>
      </w:r>
      <w:r w:rsidR="0052229E">
        <w:t>. This soil movement</w:t>
      </w:r>
      <w:r w:rsidR="008000D1" w:rsidRPr="008000D1">
        <w:t xml:space="preserve"> was overestimated in comparison with what was observed on site. At 120 seconds in the simulation, the final deposition can be observed.</w:t>
      </w:r>
    </w:p>
    <w:p w14:paraId="068DD57D" w14:textId="3F547D25" w:rsidR="004C63AD" w:rsidRDefault="00475995" w:rsidP="008000D1">
      <w:pPr>
        <w:suppressAutoHyphens/>
        <w:overflowPunct w:val="0"/>
        <w:autoSpaceDE w:val="0"/>
        <w:autoSpaceDN w:val="0"/>
        <w:adjustRightInd w:val="0"/>
        <w:spacing w:after="0" w:line="480" w:lineRule="auto"/>
        <w:textAlignment w:val="baseline"/>
      </w:pPr>
      <w:r>
        <w:rPr>
          <w:noProof/>
        </w:rPr>
        <w:lastRenderedPageBreak/>
        <w:drawing>
          <wp:inline distT="0" distB="0" distL="0" distR="0" wp14:anchorId="7F900509" wp14:editId="2EEC945A">
            <wp:extent cx="5723890" cy="3954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3890" cy="3954780"/>
                    </a:xfrm>
                    <a:prstGeom prst="rect">
                      <a:avLst/>
                    </a:prstGeom>
                    <a:noFill/>
                    <a:ln>
                      <a:noFill/>
                    </a:ln>
                  </pic:spPr>
                </pic:pic>
              </a:graphicData>
            </a:graphic>
          </wp:inline>
        </w:drawing>
      </w:r>
    </w:p>
    <w:p w14:paraId="17D6DB1D" w14:textId="6C48487E" w:rsidR="00431D5D" w:rsidRDefault="006C64AA" w:rsidP="00675046">
      <w:pPr>
        <w:pStyle w:val="Caption"/>
      </w:pPr>
      <w:bookmarkStart w:id="162" w:name="_Ref121398547"/>
      <w:r w:rsidRPr="009440C5">
        <w:t xml:space="preserve">Figure </w:t>
      </w:r>
      <w:fldSimple w:instr=" SEQ Figure \* ARABIC ">
        <w:r w:rsidR="00B2282F">
          <w:rPr>
            <w:noProof/>
          </w:rPr>
          <w:t>18</w:t>
        </w:r>
      </w:fldSimple>
      <w:bookmarkEnd w:id="162"/>
      <w:r w:rsidRPr="009440C5">
        <w:t xml:space="preserve"> </w:t>
      </w:r>
      <w:commentRangeStart w:id="163"/>
      <w:r w:rsidR="00B2282F" w:rsidRPr="00B2282F">
        <w:t xml:space="preserve">Progression of </w:t>
      </w:r>
      <w:del w:id="164" w:author="Quoc Anh Tran" w:date="2024-01-19T11:30:00Z">
        <w:r w:rsidR="00B2282F" w:rsidRPr="00B2282F" w:rsidDel="007D05DA">
          <w:delText xml:space="preserve">Soil </w:delText>
        </w:r>
      </w:del>
      <w:ins w:id="165" w:author="Quoc Anh Tran" w:date="2024-01-19T11:30:00Z">
        <w:r w:rsidR="007D05DA">
          <w:t>s</w:t>
        </w:r>
        <w:r w:rsidR="007D05DA" w:rsidRPr="00B2282F">
          <w:t xml:space="preserve">oil </w:t>
        </w:r>
      </w:ins>
      <w:del w:id="166" w:author="Quoc Anh Tran" w:date="2024-01-19T11:30:00Z">
        <w:r w:rsidR="00B2282F" w:rsidRPr="00B2282F" w:rsidDel="007D05DA">
          <w:delText xml:space="preserve">Movement </w:delText>
        </w:r>
      </w:del>
      <w:ins w:id="167" w:author="Quoc Anh Tran" w:date="2024-01-19T11:30:00Z">
        <w:r w:rsidR="007D05DA">
          <w:t>m</w:t>
        </w:r>
        <w:r w:rsidR="007D05DA" w:rsidRPr="00B2282F">
          <w:t xml:space="preserve">ovement </w:t>
        </w:r>
      </w:ins>
      <w:del w:id="168" w:author="Quoc Anh Tran" w:date="2024-01-19T11:30:00Z">
        <w:r w:rsidR="00B2282F" w:rsidRPr="00B2282F" w:rsidDel="007D05DA">
          <w:delText xml:space="preserve">Following </w:delText>
        </w:r>
      </w:del>
      <w:ins w:id="169" w:author="Quoc Anh Tran" w:date="2024-01-19T11:30:00Z">
        <w:r w:rsidR="007D05DA">
          <w:t>f</w:t>
        </w:r>
        <w:r w:rsidR="007D05DA" w:rsidRPr="00B2282F">
          <w:t xml:space="preserve">ollowing </w:t>
        </w:r>
      </w:ins>
      <w:del w:id="170" w:author="Quoc Anh Tran" w:date="2024-01-19T11:30:00Z">
        <w:r w:rsidR="00B2282F" w:rsidRPr="00B2282F" w:rsidDel="007D05DA">
          <w:delText xml:space="preserve">Initial </w:delText>
        </w:r>
      </w:del>
      <w:ins w:id="171" w:author="Quoc Anh Tran" w:date="2024-01-19T11:30:00Z">
        <w:r w:rsidR="007D05DA">
          <w:t>i</w:t>
        </w:r>
        <w:r w:rsidR="007D05DA" w:rsidRPr="00B2282F">
          <w:t xml:space="preserve">nitial </w:t>
        </w:r>
      </w:ins>
      <w:del w:id="172" w:author="Quoc Anh Tran" w:date="2024-01-19T11:30:00Z">
        <w:r w:rsidR="00B2282F" w:rsidRPr="00B2282F" w:rsidDel="007D05DA">
          <w:delText>Slides</w:delText>
        </w:r>
      </w:del>
      <w:ins w:id="173" w:author="Quoc Anh Tran" w:date="2024-01-19T11:30:00Z">
        <w:r w:rsidR="007D05DA">
          <w:t>s</w:t>
        </w:r>
        <w:r w:rsidR="007D05DA" w:rsidRPr="00B2282F">
          <w:t>lides</w:t>
        </w:r>
      </w:ins>
      <w:r w:rsidR="00B2282F" w:rsidRPr="00B2282F">
        <w:t xml:space="preserve">, </w:t>
      </w:r>
      <w:del w:id="174" w:author="Quoc Anh Tran" w:date="2024-01-19T11:30:00Z">
        <w:r w:rsidR="00B2282F" w:rsidRPr="00B2282F" w:rsidDel="007D05DA">
          <w:delText xml:space="preserve">Blue </w:delText>
        </w:r>
      </w:del>
      <w:ins w:id="175" w:author="Quoc Anh Tran" w:date="2024-01-19T11:30:00Z">
        <w:r w:rsidR="007D05DA">
          <w:t>b</w:t>
        </w:r>
        <w:r w:rsidR="007D05DA" w:rsidRPr="00B2282F">
          <w:t xml:space="preserve">lue </w:t>
        </w:r>
      </w:ins>
      <w:del w:id="176" w:author="Quoc Anh Tran" w:date="2024-01-19T11:30:00Z">
        <w:r w:rsidR="00B2282F" w:rsidRPr="00B2282F" w:rsidDel="007D05DA">
          <w:delText xml:space="preserve">Color </w:delText>
        </w:r>
      </w:del>
      <w:ins w:id="177" w:author="Quoc Anh Tran" w:date="2024-01-19T11:30:00Z">
        <w:r w:rsidR="007D05DA">
          <w:t>c</w:t>
        </w:r>
        <w:r w:rsidR="007D05DA" w:rsidRPr="00B2282F">
          <w:t xml:space="preserve">olor </w:t>
        </w:r>
      </w:ins>
      <w:del w:id="178" w:author="Quoc Anh Tran" w:date="2024-01-19T11:31:00Z">
        <w:r w:rsidR="00B2282F" w:rsidRPr="00B2282F" w:rsidDel="007D05DA">
          <w:delText xml:space="preserve">Indicates </w:delText>
        </w:r>
      </w:del>
      <w:ins w:id="179" w:author="Quoc Anh Tran" w:date="2024-01-19T11:31:00Z">
        <w:r w:rsidR="007D05DA">
          <w:t>i</w:t>
        </w:r>
        <w:r w:rsidR="007D05DA" w:rsidRPr="00B2282F">
          <w:t xml:space="preserve">ndicates </w:t>
        </w:r>
      </w:ins>
      <w:del w:id="180" w:author="Quoc Anh Tran" w:date="2024-01-19T11:31:00Z">
        <w:r w:rsidR="00100901" w:rsidDel="007D05DA">
          <w:delText xml:space="preserve">Shear </w:delText>
        </w:r>
      </w:del>
      <w:ins w:id="181" w:author="Quoc Anh Tran" w:date="2024-01-19T11:31:00Z">
        <w:r w:rsidR="007D05DA">
          <w:t xml:space="preserve">shear </w:t>
        </w:r>
      </w:ins>
      <w:del w:id="182" w:author="Quoc Anh Tran" w:date="2024-01-19T11:31:00Z">
        <w:r w:rsidR="009F5060" w:rsidDel="007D05DA">
          <w:delText>Strain</w:delText>
        </w:r>
        <w:r w:rsidR="00B2282F" w:rsidDel="007D05DA">
          <w:delText xml:space="preserve"> </w:delText>
        </w:r>
      </w:del>
      <w:ins w:id="183" w:author="Quoc Anh Tran" w:date="2024-01-19T11:31:00Z">
        <w:r w:rsidR="007D05DA">
          <w:t xml:space="preserve">strain </w:t>
        </w:r>
      </w:ins>
      <w:del w:id="184" w:author="Quoc Anh Tran" w:date="2024-01-19T11:31:00Z">
        <w:r w:rsidR="00B2282F" w:rsidDel="007D05DA">
          <w:delText>Magnitude</w:delText>
        </w:r>
      </w:del>
      <w:commentRangeEnd w:id="163"/>
      <w:ins w:id="185" w:author="Quoc Anh Tran" w:date="2024-01-19T11:31:00Z">
        <w:r w:rsidR="007D05DA">
          <w:t>magnitude</w:t>
        </w:r>
      </w:ins>
      <w:r w:rsidR="006A0615">
        <w:rPr>
          <w:rStyle w:val="CommentReference"/>
          <w:b w:val="0"/>
          <w:iCs w:val="0"/>
        </w:rPr>
        <w:commentReference w:id="163"/>
      </w:r>
    </w:p>
    <w:p w14:paraId="0D5EC01A" w14:textId="6C5C4E2E" w:rsidR="0014235A" w:rsidRDefault="00E96C20" w:rsidP="00E96C20">
      <w:pPr>
        <w:suppressAutoHyphens/>
        <w:overflowPunct w:val="0"/>
        <w:autoSpaceDE w:val="0"/>
        <w:autoSpaceDN w:val="0"/>
        <w:adjustRightInd w:val="0"/>
        <w:spacing w:after="0" w:line="480" w:lineRule="auto"/>
        <w:textAlignment w:val="baseline"/>
      </w:pPr>
      <w:r>
        <w:t>In</w:t>
      </w:r>
      <w:r w:rsidRPr="00431D5D">
        <w:t xml:space="preserve"> </w:t>
      </w:r>
      <w:r>
        <w:fldChar w:fldCharType="begin"/>
      </w:r>
      <w:r>
        <w:instrText xml:space="preserve"> REF _Ref121399051 \h </w:instrText>
      </w:r>
      <w:r>
        <w:fldChar w:fldCharType="separate"/>
      </w:r>
      <w:r w:rsidR="00B2282F" w:rsidRPr="009440C5">
        <w:t xml:space="preserve">Figure </w:t>
      </w:r>
      <w:r w:rsidR="00B2282F">
        <w:rPr>
          <w:noProof/>
        </w:rPr>
        <w:t>19</w:t>
      </w:r>
      <w:r>
        <w:fldChar w:fldCharType="end"/>
      </w:r>
      <w:r w:rsidRPr="00607912">
        <w:t xml:space="preserve">, </w:t>
      </w:r>
      <w:ins w:id="186" w:author="Steinar Nordal" w:date="2024-01-10T16:10:00Z">
        <w:r w:rsidR="006A0615">
          <w:t xml:space="preserve">the position of </w:t>
        </w:r>
      </w:ins>
      <w:r w:rsidRPr="00607912">
        <w:t>two cross sections A-A and B-B</w:t>
      </w:r>
      <w:r w:rsidR="0014235A">
        <w:t xml:space="preserve"> are presented</w:t>
      </w:r>
      <w:r w:rsidRPr="00607912">
        <w:t xml:space="preserve"> to </w:t>
      </w:r>
      <w:r w:rsidR="0014235A">
        <w:t>provide more comprehensive</w:t>
      </w:r>
      <w:r w:rsidRPr="00607912">
        <w:t xml:space="preserve"> understand</w:t>
      </w:r>
      <w:r w:rsidR="0014235A">
        <w:t>ing of</w:t>
      </w:r>
      <w:r w:rsidRPr="00607912">
        <w:t xml:space="preserve"> the simulation process. The</w:t>
      </w:r>
      <w:r w:rsidR="00DD5A6C">
        <w:t>y</w:t>
      </w:r>
      <w:r w:rsidRPr="00607912">
        <w:t xml:space="preserve"> were </w:t>
      </w:r>
      <w:r w:rsidR="0014235A">
        <w:t xml:space="preserve">selected to </w:t>
      </w:r>
      <w:ins w:id="187" w:author="Steinar Nordal" w:date="2024-01-10T16:11:00Z">
        <w:r w:rsidR="006A0615">
          <w:t>illustrate</w:t>
        </w:r>
      </w:ins>
      <w:del w:id="188" w:author="Steinar Nordal" w:date="2024-01-10T16:11:00Z">
        <w:r w:rsidRPr="00607912" w:rsidDel="006A0615">
          <w:delText>capture</w:delText>
        </w:r>
      </w:del>
      <w:r w:rsidRPr="00607912">
        <w:t xml:space="preserve"> the main </w:t>
      </w:r>
      <w:ins w:id="189" w:author="Steinar Nordal" w:date="2024-01-10T16:11:00Z">
        <w:r w:rsidR="006A0615">
          <w:t xml:space="preserve">movements and the </w:t>
        </w:r>
      </w:ins>
      <w:r w:rsidRPr="00607912">
        <w:t xml:space="preserve">directions of </w:t>
      </w:r>
      <w:r w:rsidR="009F5060">
        <w:t xml:space="preserve">the debris </w:t>
      </w:r>
      <w:r w:rsidRPr="00607912">
        <w:t>flow.</w:t>
      </w:r>
      <w:r w:rsidR="00DD5A6C">
        <w:t xml:space="preserve"> The </w:t>
      </w:r>
      <w:ins w:id="190" w:author="Steinar Nordal" w:date="2024-01-10T16:17:00Z">
        <w:r w:rsidR="00C546D8">
          <w:t xml:space="preserve">development of the shear zones  with time are shown in </w:t>
        </w:r>
      </w:ins>
      <w:r w:rsidR="00DD5A6C">
        <w:t xml:space="preserve">cross-sections </w:t>
      </w:r>
      <w:ins w:id="191" w:author="Steinar Nordal" w:date="2024-01-10T16:18:00Z">
        <w:r w:rsidR="00C546D8">
          <w:t xml:space="preserve">A-A and B-B  </w:t>
        </w:r>
      </w:ins>
      <w:del w:id="192" w:author="Steinar Nordal" w:date="2024-01-10T16:18:00Z">
        <w:r w:rsidR="00DD5A6C" w:rsidDel="00C546D8">
          <w:delText>are investigated in greater detail</w:delText>
        </w:r>
      </w:del>
      <w:r w:rsidR="00DD5A6C">
        <w:t xml:space="preserve"> in </w:t>
      </w:r>
      <w:r w:rsidR="00EE29EF">
        <w:fldChar w:fldCharType="begin"/>
      </w:r>
      <w:r w:rsidR="00EE29EF">
        <w:instrText xml:space="preserve"> REF _Ref121401288 \h </w:instrText>
      </w:r>
      <w:r w:rsidR="00EE29EF">
        <w:fldChar w:fldCharType="separate"/>
      </w:r>
      <w:r w:rsidR="00EE29EF" w:rsidRPr="009440C5">
        <w:t xml:space="preserve">Figure </w:t>
      </w:r>
      <w:r w:rsidR="00EE29EF">
        <w:rPr>
          <w:noProof/>
        </w:rPr>
        <w:t>20</w:t>
      </w:r>
      <w:r w:rsidR="00EE29EF">
        <w:fldChar w:fldCharType="end"/>
      </w:r>
      <w:r w:rsidR="00843D9B">
        <w:t xml:space="preserve"> </w:t>
      </w:r>
      <w:r w:rsidR="00DD5A6C">
        <w:t xml:space="preserve">and </w:t>
      </w:r>
      <w:r w:rsidR="00F80749">
        <w:fldChar w:fldCharType="begin"/>
      </w:r>
      <w:r w:rsidR="00F80749">
        <w:instrText xml:space="preserve"> REF _Ref121402074 \h </w:instrText>
      </w:r>
      <w:r w:rsidR="00F80749">
        <w:fldChar w:fldCharType="separate"/>
      </w:r>
      <w:r w:rsidR="00F80749" w:rsidRPr="009440C5">
        <w:t xml:space="preserve">Figure </w:t>
      </w:r>
      <w:r w:rsidR="00F80749">
        <w:rPr>
          <w:noProof/>
        </w:rPr>
        <w:t>21</w:t>
      </w:r>
      <w:r w:rsidR="00F80749">
        <w:fldChar w:fldCharType="end"/>
      </w:r>
      <w:r w:rsidR="00DD5A6C">
        <w:t xml:space="preserve">. </w:t>
      </w:r>
      <w:r w:rsidRPr="00607912">
        <w:t xml:space="preserve"> </w:t>
      </w:r>
    </w:p>
    <w:p w14:paraId="7FEE07C9" w14:textId="5338BB53" w:rsidR="0014235A" w:rsidRDefault="00C546D8" w:rsidP="00E96C20">
      <w:pPr>
        <w:suppressAutoHyphens/>
        <w:overflowPunct w:val="0"/>
        <w:autoSpaceDE w:val="0"/>
        <w:autoSpaceDN w:val="0"/>
        <w:adjustRightInd w:val="0"/>
        <w:spacing w:after="0" w:line="480" w:lineRule="auto"/>
        <w:textAlignment w:val="baseline"/>
      </w:pPr>
      <w:ins w:id="193" w:author="Steinar Nordal" w:date="2024-01-10T16:20:00Z">
        <w:r>
          <w:t>C</w:t>
        </w:r>
      </w:ins>
      <w:del w:id="194" w:author="Steinar Nordal" w:date="2024-01-10T16:20:00Z">
        <w:r w:rsidR="00E96C20" w:rsidRPr="00607912" w:rsidDel="00C546D8">
          <w:delText>The c</w:delText>
        </w:r>
      </w:del>
      <w:r w:rsidR="00E96C20" w:rsidRPr="00607912">
        <w:t xml:space="preserve">ross-section A-A </w:t>
      </w:r>
      <w:r w:rsidR="00FD37FF">
        <w:t>(</w:t>
      </w:r>
      <w:r w:rsidR="00FD37FF">
        <w:fldChar w:fldCharType="begin"/>
      </w:r>
      <w:r w:rsidR="00FD37FF">
        <w:instrText xml:space="preserve"> REF _Ref121401288 \h </w:instrText>
      </w:r>
      <w:r w:rsidR="00FD37FF">
        <w:fldChar w:fldCharType="separate"/>
      </w:r>
      <w:r w:rsidR="00FD37FF" w:rsidRPr="009440C5">
        <w:t xml:space="preserve">Figure </w:t>
      </w:r>
      <w:r w:rsidR="00FD37FF">
        <w:rPr>
          <w:noProof/>
        </w:rPr>
        <w:t>20</w:t>
      </w:r>
      <w:r w:rsidR="00FD37FF">
        <w:fldChar w:fldCharType="end"/>
      </w:r>
      <w:r w:rsidR="00FD37FF">
        <w:t xml:space="preserve">) </w:t>
      </w:r>
      <w:ins w:id="195" w:author="Steinar Nordal" w:date="2024-01-10T16:20:00Z">
        <w:r>
          <w:t xml:space="preserve">shows how </w:t>
        </w:r>
      </w:ins>
      <w:del w:id="196" w:author="Steinar Nordal" w:date="2024-01-10T16:20:00Z">
        <w:r w:rsidR="00E96C20" w:rsidRPr="00607912" w:rsidDel="00C546D8">
          <w:delText>captures</w:delText>
        </w:r>
      </w:del>
      <w:r w:rsidR="00E96C20" w:rsidRPr="00607912">
        <w:t xml:space="preserve"> the first part of the landslide flow</w:t>
      </w:r>
      <w:ins w:id="197" w:author="Steinar Nordal" w:date="2024-01-10T16:20:00Z">
        <w:r>
          <w:t xml:space="preserve">s </w:t>
        </w:r>
      </w:ins>
      <w:del w:id="198" w:author="Steinar Nordal" w:date="2024-01-10T16:20:00Z">
        <w:r w:rsidR="00E96C20" w:rsidRPr="00607912" w:rsidDel="00C546D8">
          <w:delText xml:space="preserve">ing </w:delText>
        </w:r>
      </w:del>
      <w:r w:rsidR="00E96C20" w:rsidRPr="00607912">
        <w:t>west</w:t>
      </w:r>
      <w:r w:rsidR="00C81908">
        <w:t>ward</w:t>
      </w:r>
      <w:ins w:id="199" w:author="Steinar Nordal" w:date="2024-01-10T16:20:00Z">
        <w:r>
          <w:t xml:space="preserve"> 20 seconds after initiatio</w:t>
        </w:r>
      </w:ins>
      <w:ins w:id="200" w:author="Steinar Nordal" w:date="2024-01-10T16:21:00Z">
        <w:r>
          <w:t>n.</w:t>
        </w:r>
      </w:ins>
      <w:del w:id="201" w:author="Steinar Nordal" w:date="2024-01-10T16:21:00Z">
        <w:r w:rsidR="00E96C20" w:rsidRPr="00607912" w:rsidDel="00C546D8">
          <w:delText>, whereas the cross-section B-B captures the part of the landslide flowing south</w:delText>
        </w:r>
        <w:r w:rsidR="00A94687" w:rsidDel="00C546D8">
          <w:delText>ward</w:delText>
        </w:r>
        <w:r w:rsidR="00E96C20" w:rsidRPr="00607912" w:rsidDel="00C546D8">
          <w:delText xml:space="preserve">. </w:delText>
        </w:r>
      </w:del>
      <w:ins w:id="202" w:author="Steinar Nordal" w:date="2024-01-10T16:21:00Z">
        <w:r>
          <w:t xml:space="preserve"> </w:t>
        </w:r>
      </w:ins>
      <w:r w:rsidR="00E96C20" w:rsidRPr="00607912">
        <w:t xml:space="preserve">According to the Varnes' classification of landslides </w:t>
      </w:r>
      <w:r w:rsidR="00E96C20" w:rsidRPr="009440C5">
        <w:fldChar w:fldCharType="begin"/>
      </w:r>
      <w:r w:rsidR="00E96C20"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E96C20" w:rsidRPr="009440C5">
        <w:fldChar w:fldCharType="separate"/>
      </w:r>
      <w:r w:rsidR="00E96C20" w:rsidRPr="009440C5">
        <w:rPr>
          <w:noProof/>
        </w:rPr>
        <w:t>(Hungr et al., 2014)</w:t>
      </w:r>
      <w:r w:rsidR="00E96C20" w:rsidRPr="009440C5">
        <w:fldChar w:fldCharType="end"/>
      </w:r>
      <w:r w:rsidR="00E96C20" w:rsidRPr="00607912">
        <w:t xml:space="preserve">, </w:t>
      </w:r>
      <w:del w:id="203" w:author="Steinar Nordal" w:date="2024-01-10T16:22:00Z">
        <w:r w:rsidR="00E96C20" w:rsidDel="00862AEC">
          <w:delText>the</w:delText>
        </w:r>
        <w:r w:rsidR="00E96C20" w:rsidRPr="00607912" w:rsidDel="00862AEC">
          <w:delText xml:space="preserve"> cross section </w:delText>
        </w:r>
        <w:r w:rsidR="00E96C20" w:rsidDel="00862AEC">
          <w:delText xml:space="preserve">A-A </w:delText>
        </w:r>
        <w:r w:rsidR="00E96C20" w:rsidRPr="00607912" w:rsidDel="00862AEC">
          <w:delText>show</w:delText>
        </w:r>
        <w:r w:rsidR="00E96C20" w:rsidDel="00862AEC">
          <w:delText>ed</w:delText>
        </w:r>
        <w:r w:rsidR="00E96C20" w:rsidRPr="00607912" w:rsidDel="00862AEC">
          <w:delText xml:space="preserve"> the </w:delText>
        </w:r>
      </w:del>
      <w:ins w:id="204" w:author="Steinar Nordal" w:date="2024-01-10T16:22:00Z">
        <w:r w:rsidR="00862AEC">
          <w:t xml:space="preserve">the </w:t>
        </w:r>
      </w:ins>
      <w:r w:rsidR="00E96C20" w:rsidRPr="00607912">
        <w:t xml:space="preserve">failure mechanism </w:t>
      </w:r>
      <w:ins w:id="205" w:author="Steinar Nordal" w:date="2024-01-10T16:22:00Z">
        <w:r w:rsidR="00862AEC">
          <w:t xml:space="preserve">as seen in cross section A-A after 20 seconds </w:t>
        </w:r>
      </w:ins>
      <w:ins w:id="206" w:author="Steinar Nordal" w:date="2024-01-10T16:23:00Z">
        <w:r w:rsidR="00862AEC">
          <w:t xml:space="preserve">is a </w:t>
        </w:r>
      </w:ins>
      <w:del w:id="207" w:author="Steinar Nordal" w:date="2024-01-10T16:23:00Z">
        <w:r w:rsidR="00E96C20" w:rsidDel="00862AEC">
          <w:delText xml:space="preserve">of the first slide </w:delText>
        </w:r>
        <w:r w:rsidR="00E96C20" w:rsidRPr="00607912" w:rsidDel="00862AEC">
          <w:delText xml:space="preserve">as </w:delText>
        </w:r>
      </w:del>
      <w:del w:id="208" w:author="Steinar Nordal" w:date="2024-01-10T16:15:00Z">
        <w:r w:rsidR="00E96C20" w:rsidRPr="0026531D" w:rsidDel="00C546D8">
          <w:rPr>
            <w:b/>
            <w:bCs/>
          </w:rPr>
          <w:delText xml:space="preserve">clay </w:delText>
        </w:r>
      </w:del>
      <w:r w:rsidR="00E96C20" w:rsidRPr="0026531D">
        <w:rPr>
          <w:b/>
          <w:bCs/>
        </w:rPr>
        <w:t xml:space="preserve">rotational </w:t>
      </w:r>
      <w:ins w:id="209" w:author="Steinar Nordal" w:date="2024-01-10T16:15:00Z">
        <w:r>
          <w:rPr>
            <w:b/>
            <w:bCs/>
          </w:rPr>
          <w:t xml:space="preserve">clay </w:t>
        </w:r>
      </w:ins>
      <w:r w:rsidR="00E96C20" w:rsidRPr="0026531D">
        <w:rPr>
          <w:b/>
          <w:bCs/>
        </w:rPr>
        <w:t>slide</w:t>
      </w:r>
      <w:del w:id="210" w:author="Steinar Nordal" w:date="2024-01-10T16:15:00Z">
        <w:r w:rsidR="00E96C20" w:rsidRPr="0026531D" w:rsidDel="00C546D8">
          <w:rPr>
            <w:b/>
            <w:bCs/>
          </w:rPr>
          <w:delText>s</w:delText>
        </w:r>
      </w:del>
      <w:r w:rsidR="00E96C20" w:rsidRPr="00607912">
        <w:t>. This is due to the sliding of the soil mass along a rotational rupture surface</w:t>
      </w:r>
      <w:ins w:id="211" w:author="Steinar Nordal" w:date="2024-01-10T16:23:00Z">
        <w:r w:rsidR="00862AEC">
          <w:t>. R</w:t>
        </w:r>
      </w:ins>
      <w:del w:id="212" w:author="Steinar Nordal" w:date="2024-01-10T16:23:00Z">
        <w:r w:rsidR="00E96C20" w:rsidRPr="00607912" w:rsidDel="00862AEC">
          <w:delText xml:space="preserve"> with r</w:delText>
        </w:r>
      </w:del>
      <w:r w:rsidR="00E96C20" w:rsidRPr="00607912">
        <w:t xml:space="preserve">apid movement of the </w:t>
      </w:r>
      <w:r w:rsidR="00E96C20">
        <w:t>quick</w:t>
      </w:r>
      <w:r w:rsidR="00E96C20" w:rsidRPr="00607912">
        <w:t xml:space="preserve"> </w:t>
      </w:r>
      <w:r w:rsidR="00E96C20" w:rsidRPr="00607912">
        <w:lastRenderedPageBreak/>
        <w:t>clay</w:t>
      </w:r>
      <w:ins w:id="213" w:author="Steinar Nordal" w:date="2024-01-10T16:24:00Z">
        <w:r w:rsidR="00862AEC">
          <w:t xml:space="preserve"> is involved</w:t>
        </w:r>
      </w:ins>
      <w:del w:id="214" w:author="Steinar Nordal" w:date="2024-01-10T16:24:00Z">
        <w:r w:rsidR="00E96C20" w:rsidRPr="00607912" w:rsidDel="00862AEC">
          <w:delText>s</w:delText>
        </w:r>
      </w:del>
      <w:r w:rsidR="00E96C20" w:rsidRPr="00607912">
        <w:t>.</w:t>
      </w:r>
      <w:r w:rsidR="00F52E51">
        <w:t xml:space="preserve"> </w:t>
      </w:r>
      <w:r w:rsidR="0014235A" w:rsidRPr="0014235A">
        <w:t xml:space="preserve">Notably, this </w:t>
      </w:r>
      <w:ins w:id="215" w:author="Steinar Nordal" w:date="2024-01-10T16:29:00Z">
        <w:r w:rsidR="00862AEC">
          <w:t xml:space="preserve">initial </w:t>
        </w:r>
      </w:ins>
      <w:r w:rsidR="0014235A" w:rsidRPr="0014235A">
        <w:t>slide does not consistently align with the quick clay layer in the numerical simulation.</w:t>
      </w:r>
      <w:ins w:id="216" w:author="Steinar Nordal" w:date="2024-01-10T16:24:00Z">
        <w:r w:rsidR="00862AEC">
          <w:t xml:space="preserve"> This is since the peak strength is rather similar in </w:t>
        </w:r>
      </w:ins>
      <w:ins w:id="217" w:author="Steinar Nordal" w:date="2024-01-10T16:25:00Z">
        <w:r w:rsidR="00862AEC">
          <w:t>the sensitive and the non-sensitive clay. Th</w:t>
        </w:r>
      </w:ins>
      <w:ins w:id="218" w:author="Steinar Nordal" w:date="2024-01-10T16:26:00Z">
        <w:r w:rsidR="00862AEC">
          <w:t>e</w:t>
        </w:r>
      </w:ins>
      <w:ins w:id="219" w:author="Steinar Nordal" w:date="2024-01-10T16:25:00Z">
        <w:r w:rsidR="00862AEC">
          <w:t xml:space="preserve"> difference in the behaviour of qui</w:t>
        </w:r>
      </w:ins>
      <w:ins w:id="220" w:author="Steinar Nordal" w:date="2024-01-10T16:26:00Z">
        <w:r w:rsidR="00862AEC">
          <w:t xml:space="preserve">ck clays </w:t>
        </w:r>
      </w:ins>
      <w:ins w:id="221" w:author="Steinar Nordal" w:date="2024-01-10T16:27:00Z">
        <w:r w:rsidR="00862AEC">
          <w:t xml:space="preserve">compared to </w:t>
        </w:r>
        <w:del w:id="222" w:author="Quoc Anh Tran" w:date="2024-01-19T13:09:00Z">
          <w:r w:rsidR="00862AEC" w:rsidDel="002034B3">
            <w:delText>non sensitive</w:delText>
          </w:r>
        </w:del>
      </w:ins>
      <w:ins w:id="223" w:author="Quoc Anh Tran" w:date="2024-01-19T13:09:00Z">
        <w:r w:rsidR="002034B3">
          <w:t>non-sensitive</w:t>
        </w:r>
      </w:ins>
      <w:ins w:id="224" w:author="Steinar Nordal" w:date="2024-01-10T16:27:00Z">
        <w:r w:rsidR="00862AEC">
          <w:t xml:space="preserve"> clays </w:t>
        </w:r>
      </w:ins>
      <w:ins w:id="225" w:author="Steinar Nordal" w:date="2024-01-10T16:26:00Z">
        <w:del w:id="226" w:author="Quoc Anh Tran" w:date="2024-01-19T13:09:00Z">
          <w:r w:rsidR="00862AEC" w:rsidDel="002034B3">
            <w:delText>becomes</w:delText>
          </w:r>
        </w:del>
      </w:ins>
      <w:ins w:id="227" w:author="Quoc Anh Tran" w:date="2024-01-19T13:09:00Z">
        <w:r w:rsidR="002034B3">
          <w:t>become</w:t>
        </w:r>
      </w:ins>
      <w:ins w:id="228" w:author="Steinar Nordal" w:date="2024-01-10T16:26:00Z">
        <w:r w:rsidR="00862AEC">
          <w:t xml:space="preserve"> apparent during the retrogressive</w:t>
        </w:r>
      </w:ins>
      <w:ins w:id="229" w:author="Steinar Nordal" w:date="2024-01-10T16:27:00Z">
        <w:r w:rsidR="00862AEC">
          <w:t xml:space="preserve"> continuation of the slide mechanism and is </w:t>
        </w:r>
      </w:ins>
      <w:ins w:id="230" w:author="Steinar Nordal" w:date="2024-01-10T16:28:00Z">
        <w:r w:rsidR="00862AEC">
          <w:t>caused by the loss of strength in the quick clay (it liquefies).</w:t>
        </w:r>
      </w:ins>
      <w:ins w:id="231" w:author="Steinar Nordal" w:date="2024-01-10T16:26:00Z">
        <w:r w:rsidR="00862AEC">
          <w:t xml:space="preserve"> </w:t>
        </w:r>
      </w:ins>
      <w:ins w:id="232" w:author="Steinar Nordal" w:date="2024-01-10T16:25:00Z">
        <w:r w:rsidR="00862AEC">
          <w:t xml:space="preserve"> </w:t>
        </w:r>
      </w:ins>
    </w:p>
    <w:p w14:paraId="4A528B1C" w14:textId="7BC7939E" w:rsidR="00E96C20" w:rsidRDefault="00E96C20" w:rsidP="00E96C20">
      <w:pPr>
        <w:suppressAutoHyphens/>
        <w:overflowPunct w:val="0"/>
        <w:autoSpaceDE w:val="0"/>
        <w:autoSpaceDN w:val="0"/>
        <w:adjustRightInd w:val="0"/>
        <w:spacing w:after="0" w:line="480" w:lineRule="auto"/>
        <w:textAlignment w:val="baseline"/>
      </w:pPr>
      <w:r>
        <w:t>The</w:t>
      </w:r>
      <w:r w:rsidRPr="00607912">
        <w:t xml:space="preserve"> cross section B-B</w:t>
      </w:r>
      <w:r w:rsidR="00B56994">
        <w:t xml:space="preserve"> (</w:t>
      </w:r>
      <w:r w:rsidR="00B56994">
        <w:fldChar w:fldCharType="begin"/>
      </w:r>
      <w:r w:rsidR="00B56994">
        <w:instrText xml:space="preserve"> REF _Ref121402074 \h </w:instrText>
      </w:r>
      <w:r w:rsidR="00B56994">
        <w:fldChar w:fldCharType="separate"/>
      </w:r>
      <w:r w:rsidR="00B56994" w:rsidRPr="009440C5">
        <w:t xml:space="preserve">Figure </w:t>
      </w:r>
      <w:r w:rsidR="00B56994">
        <w:rPr>
          <w:noProof/>
        </w:rPr>
        <w:t>21</w:t>
      </w:r>
      <w:r w:rsidR="00B56994">
        <w:fldChar w:fldCharType="end"/>
      </w:r>
      <w:r w:rsidR="00B56994">
        <w:t>)</w:t>
      </w:r>
      <w:del w:id="233" w:author="Steinar Nordal" w:date="2024-01-10T16:29:00Z">
        <w:r w:rsidRPr="00607912" w:rsidDel="00862AEC">
          <w:delText>, however,</w:delText>
        </w:r>
      </w:del>
      <w:r w:rsidRPr="00607912">
        <w:t xml:space="preserve"> clearly display</w:t>
      </w:r>
      <w:ins w:id="234" w:author="Steinar Nordal" w:date="2024-01-10T16:29:00Z">
        <w:r w:rsidR="00862AEC">
          <w:t xml:space="preserve"> this</w:t>
        </w:r>
      </w:ins>
      <w:del w:id="235" w:author="Steinar Nordal" w:date="2024-01-10T16:29:00Z">
        <w:r w:rsidRPr="00607912" w:rsidDel="00862AEC">
          <w:delText>ed</w:delText>
        </w:r>
      </w:del>
      <w:del w:id="236" w:author="Quoc Anh Tran" w:date="2024-01-19T13:09:00Z">
        <w:r w:rsidRPr="00607912" w:rsidDel="002034B3">
          <w:delText xml:space="preserve"> a</w:delText>
        </w:r>
      </w:del>
      <w:r w:rsidRPr="00607912">
        <w:t xml:space="preserve"> </w:t>
      </w:r>
      <w:r w:rsidRPr="004B2391">
        <w:rPr>
          <w:b/>
          <w:bCs/>
        </w:rPr>
        <w:t xml:space="preserve">retrogressive flow </w:t>
      </w:r>
      <w:ins w:id="237" w:author="Steinar Nordal" w:date="2024-01-10T16:29:00Z">
        <w:r w:rsidR="00862AEC">
          <w:rPr>
            <w:b/>
            <w:bCs/>
          </w:rPr>
          <w:t xml:space="preserve">development. </w:t>
        </w:r>
      </w:ins>
      <w:del w:id="238" w:author="Steinar Nordal" w:date="2024-01-10T16:30:00Z">
        <w:r w:rsidRPr="004B2391" w:rsidDel="00862AEC">
          <w:rPr>
            <w:b/>
            <w:bCs/>
          </w:rPr>
          <w:delText>slide</w:delText>
        </w:r>
        <w:r w:rsidRPr="00607912" w:rsidDel="00862AEC">
          <w:delText xml:space="preserve"> according to Varnes' classification </w:delText>
        </w:r>
        <w:r w:rsidRPr="009440C5" w:rsidDel="00862AEC">
          <w:fldChar w:fldCharType="begin"/>
        </w:r>
        <w:r w:rsidRPr="009440C5" w:rsidDel="00862AEC">
          <w:del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delInstrText>
        </w:r>
        <w:r w:rsidRPr="009440C5" w:rsidDel="00862AEC">
          <w:fldChar w:fldCharType="separate"/>
        </w:r>
        <w:r w:rsidRPr="009440C5" w:rsidDel="00862AEC">
          <w:rPr>
            <w:noProof/>
          </w:rPr>
          <w:delText>(Hungr et al., 2014)</w:delText>
        </w:r>
        <w:r w:rsidRPr="009440C5" w:rsidDel="00862AEC">
          <w:fldChar w:fldCharType="end"/>
        </w:r>
        <w:r w:rsidRPr="00607912" w:rsidDel="00862AEC">
          <w:delText>. The</w:delText>
        </w:r>
      </w:del>
      <w:r w:rsidRPr="00607912">
        <w:t xml:space="preserve"> </w:t>
      </w:r>
      <w:ins w:id="239" w:author="Steinar Nordal" w:date="2024-01-10T16:30:00Z">
        <w:r w:rsidR="00862AEC">
          <w:t>F</w:t>
        </w:r>
      </w:ins>
      <w:del w:id="240" w:author="Quoc Anh Tran" w:date="2024-01-19T13:09:00Z">
        <w:r w:rsidRPr="00607912" w:rsidDel="002034B3">
          <w:delText>f</w:delText>
        </w:r>
      </w:del>
      <w:r w:rsidRPr="00607912">
        <w:t>ailure is characterized by a rapid flow of liquefied sensitive clays with multiple retrogressive clay blocks dislocated and remoulded.</w:t>
      </w:r>
      <w:r w:rsidR="00AF274C">
        <w:t xml:space="preserve"> </w:t>
      </w:r>
      <w:r w:rsidR="0014235A" w:rsidRPr="0014235A">
        <w:t>Most of these slides closely align with the quick clay layers, except for the first and last slides. The slides propagate along the quick clay layer and cease when there is no longer quick clay present.</w:t>
      </w:r>
    </w:p>
    <w:p w14:paraId="5A58B7A4" w14:textId="26478C5D" w:rsidR="0014235A" w:rsidRDefault="00A95324" w:rsidP="00E96C20">
      <w:pPr>
        <w:suppressAutoHyphens/>
        <w:overflowPunct w:val="0"/>
        <w:autoSpaceDE w:val="0"/>
        <w:autoSpaceDN w:val="0"/>
        <w:adjustRightInd w:val="0"/>
        <w:spacing w:after="0" w:line="480" w:lineRule="auto"/>
        <w:textAlignment w:val="baseline"/>
      </w:pPr>
      <w:r>
        <w:t>In summary, the simulation effectively depicts the progression of the Gjerdrum landslide</w:t>
      </w:r>
      <w:ins w:id="241" w:author="Steinar Nordal" w:date="2024-01-10T16:30:00Z">
        <w:r w:rsidR="00862AEC">
          <w:t>. The simulati</w:t>
        </w:r>
      </w:ins>
      <w:ins w:id="242" w:author="Steinar Nordal" w:date="2024-01-10T16:31:00Z">
        <w:r w:rsidR="00862AEC">
          <w:t xml:space="preserve">on </w:t>
        </w:r>
      </w:ins>
      <w:del w:id="243" w:author="Steinar Nordal" w:date="2024-01-10T16:30:00Z">
        <w:r w:rsidDel="00862AEC">
          <w:delText>,</w:delText>
        </w:r>
      </w:del>
      <w:del w:id="244" w:author="Steinar Nordal" w:date="2024-01-10T16:31:00Z">
        <w:r w:rsidDel="00862AEC">
          <w:delText xml:space="preserve"> with a notable </w:delText>
        </w:r>
      </w:del>
      <w:r>
        <w:t>overestimat</w:t>
      </w:r>
      <w:ins w:id="245" w:author="Steinar Nordal" w:date="2024-01-10T16:31:00Z">
        <w:r w:rsidR="00862AEC">
          <w:t>e</w:t>
        </w:r>
      </w:ins>
      <w:del w:id="246" w:author="Steinar Nordal" w:date="2024-01-10T16:31:00Z">
        <w:r w:rsidDel="00862AEC">
          <w:delText>ion of</w:delText>
        </w:r>
      </w:del>
      <w:r>
        <w:t xml:space="preserve"> soil mass movement, approximately 50 meters westward, by the end of the retrogressive process</w:t>
      </w:r>
      <w:r w:rsidR="0068610D">
        <w:t xml:space="preserve"> (</w:t>
      </w:r>
      <w:r w:rsidR="0068610D">
        <w:fldChar w:fldCharType="begin"/>
      </w:r>
      <w:r w:rsidR="0068610D">
        <w:instrText xml:space="preserve"> REF _Ref121399051 \h </w:instrText>
      </w:r>
      <w:r w:rsidR="0068610D">
        <w:fldChar w:fldCharType="separate"/>
      </w:r>
      <w:r w:rsidR="0068610D" w:rsidRPr="009440C5">
        <w:t xml:space="preserve">Figure </w:t>
      </w:r>
      <w:r w:rsidR="0068610D">
        <w:rPr>
          <w:noProof/>
        </w:rPr>
        <w:t>19</w:t>
      </w:r>
      <w:r w:rsidR="0068610D">
        <w:fldChar w:fldCharType="end"/>
      </w:r>
      <w:r w:rsidR="0068610D">
        <w:t>)</w:t>
      </w:r>
      <w:r>
        <w:t xml:space="preserve">. </w:t>
      </w:r>
      <w:del w:id="247" w:author="Steinar Nordal" w:date="2024-01-10T16:32:00Z">
        <w:r w:rsidDel="00862AEC">
          <w:delText xml:space="preserve">A detailed analysis of the results further reveals that </w:delText>
        </w:r>
        <w:r w:rsidR="00AC37CC" w:rsidDel="00862AEC">
          <w:delText xml:space="preserve">the first </w:delText>
        </w:r>
        <w:r w:rsidDel="00862AEC">
          <w:delText xml:space="preserve">shear band did not necessarily align with the quick clay layer, as indicated by the numerical findings. For instance, </w:delText>
        </w:r>
      </w:del>
      <w:r>
        <w:fldChar w:fldCharType="begin"/>
      </w:r>
      <w:r>
        <w:instrText xml:space="preserve"> REF _Ref121401288 \h </w:instrText>
      </w:r>
      <w:r>
        <w:fldChar w:fldCharType="separate"/>
      </w:r>
      <w:r w:rsidRPr="009440C5">
        <w:t xml:space="preserve">Figure </w:t>
      </w:r>
      <w:r>
        <w:rPr>
          <w:noProof/>
        </w:rPr>
        <w:t>20</w:t>
      </w:r>
      <w:r>
        <w:fldChar w:fldCharType="end"/>
      </w:r>
      <w:r>
        <w:t xml:space="preserve"> illustrate</w:t>
      </w:r>
      <w:r w:rsidR="00F5689F">
        <w:t>s</w:t>
      </w:r>
      <w:r>
        <w:t xml:space="preserve"> the quick clay layer in green</w:t>
      </w:r>
      <w:ins w:id="248" w:author="Steinar Nordal" w:date="2024-01-10T16:32:00Z">
        <w:r w:rsidR="000E23D0">
          <w:t xml:space="preserve"> and again it may be seen that </w:t>
        </w:r>
      </w:ins>
      <w:del w:id="249" w:author="Steinar Nordal" w:date="2024-01-10T16:32:00Z">
        <w:r w:rsidDel="000E23D0">
          <w:delText xml:space="preserve">, but </w:delText>
        </w:r>
      </w:del>
      <w:r>
        <w:t xml:space="preserve">the </w:t>
      </w:r>
      <w:r w:rsidR="00F5689F">
        <w:t xml:space="preserve">first </w:t>
      </w:r>
      <w:r>
        <w:t xml:space="preserve">shear band did not consistently follow this specific quick clay layer. This divergence </w:t>
      </w:r>
      <w:ins w:id="250" w:author="Steinar Nordal" w:date="2024-01-10T16:33:00Z">
        <w:r w:rsidR="000E23D0">
          <w:t xml:space="preserve">is </w:t>
        </w:r>
      </w:ins>
      <w:del w:id="251" w:author="Steinar Nordal" w:date="2024-01-10T16:33:00Z">
        <w:r w:rsidDel="000E23D0">
          <w:delText xml:space="preserve">could be </w:delText>
        </w:r>
      </w:del>
      <w:r w:rsidR="00322874">
        <w:t>because</w:t>
      </w:r>
      <w:r>
        <w:t xml:space="preserve"> the failure initiates at low shear strains, where the quick clay still retains a significant amount of shear strength </w:t>
      </w:r>
      <w:del w:id="252" w:author="Steinar Nordal" w:date="2024-01-10T16:33:00Z">
        <w:r w:rsidDel="000E23D0">
          <w:delText xml:space="preserve">based on the input from the Cone Penetration Test data </w:delText>
        </w:r>
      </w:del>
      <w:r>
        <w:t xml:space="preserve">before </w:t>
      </w:r>
      <w:del w:id="253" w:author="Steinar Nordal" w:date="2024-01-10T16:33:00Z">
        <w:r w:rsidDel="000E23D0">
          <w:delText xml:space="preserve">the </w:delText>
        </w:r>
      </w:del>
      <w:r>
        <w:t xml:space="preserve">shear strength degradation occurs. </w:t>
      </w:r>
      <w:del w:id="254" w:author="Steinar Nordal" w:date="2024-01-10T16:33:00Z">
        <w:r w:rsidDel="000E23D0">
          <w:delText>However, it's important to note that conditions on-site might differ, especially when the quick clay layer is initially disturbed, making it highly likely that the shear band aligns with the softened quick clay layer.</w:delText>
        </w:r>
        <w:r w:rsidR="007E7417" w:rsidDel="000E23D0">
          <w:delText xml:space="preserve"> </w:delText>
        </w:r>
      </w:del>
    </w:p>
    <w:p w14:paraId="4C40D4E4" w14:textId="086E56D3" w:rsidR="0014235A" w:rsidRDefault="000E23D0" w:rsidP="00E96C20">
      <w:pPr>
        <w:suppressAutoHyphens/>
        <w:overflowPunct w:val="0"/>
        <w:autoSpaceDE w:val="0"/>
        <w:autoSpaceDN w:val="0"/>
        <w:adjustRightInd w:val="0"/>
        <w:spacing w:after="0" w:line="480" w:lineRule="auto"/>
        <w:textAlignment w:val="baseline"/>
      </w:pPr>
      <w:ins w:id="255" w:author="Steinar Nordal" w:date="2024-01-10T16:34:00Z">
        <w:r>
          <w:t>T</w:t>
        </w:r>
      </w:ins>
      <w:del w:id="256" w:author="Steinar Nordal" w:date="2024-01-10T16:34:00Z">
        <w:r w:rsidR="0014235A" w:rsidRPr="0014235A" w:rsidDel="000E23D0">
          <w:delText>Conversely, t</w:delText>
        </w:r>
      </w:del>
      <w:r w:rsidR="0014235A" w:rsidRPr="0014235A">
        <w:t xml:space="preserve">he retrogressive development, as depicted in </w:t>
      </w:r>
      <w:r w:rsidR="0014235A">
        <w:fldChar w:fldCharType="begin"/>
      </w:r>
      <w:r w:rsidR="0014235A">
        <w:instrText xml:space="preserve"> REF _Ref121402074 \h </w:instrText>
      </w:r>
      <w:r w:rsidR="0014235A">
        <w:fldChar w:fldCharType="separate"/>
      </w:r>
      <w:r w:rsidR="0014235A" w:rsidRPr="009440C5">
        <w:t xml:space="preserve">Figure </w:t>
      </w:r>
      <w:r w:rsidR="0014235A">
        <w:rPr>
          <w:noProof/>
        </w:rPr>
        <w:t>21</w:t>
      </w:r>
      <w:r w:rsidR="0014235A">
        <w:fldChar w:fldCharType="end"/>
      </w:r>
      <w:r w:rsidR="0014235A" w:rsidRPr="0014235A">
        <w:t xml:space="preserve">, demonstrates a strong alignment between shear band retrogressive development and the quick clay layers, with the </w:t>
      </w:r>
      <w:r w:rsidR="0014235A" w:rsidRPr="0014235A">
        <w:lastRenderedPageBreak/>
        <w:t xml:space="preserve">retrogressive failure </w:t>
      </w:r>
      <w:r w:rsidR="00640814">
        <w:t>ending</w:t>
      </w:r>
      <w:r w:rsidR="0014235A" w:rsidRPr="0014235A">
        <w:t xml:space="preserve"> when</w:t>
      </w:r>
      <w:ins w:id="257" w:author="Steinar Nordal" w:date="2024-01-10T16:34:00Z">
        <w:r>
          <w:t xml:space="preserve"> the failure mechanism </w:t>
        </w:r>
      </w:ins>
      <w:ins w:id="258" w:author="Steinar Nordal" w:date="2024-01-10T16:35:00Z">
        <w:r>
          <w:t xml:space="preserve">reach the end of </w:t>
        </w:r>
      </w:ins>
      <w:del w:id="259" w:author="Steinar Nordal" w:date="2024-01-10T16:34:00Z">
        <w:r w:rsidR="0014235A" w:rsidRPr="0014235A" w:rsidDel="000E23D0">
          <w:delText xml:space="preserve"> the soil</w:delText>
        </w:r>
      </w:del>
      <w:del w:id="260" w:author="Steinar Nordal" w:date="2024-01-10T16:35:00Z">
        <w:r w:rsidR="0014235A" w:rsidRPr="0014235A" w:rsidDel="000E23D0">
          <w:delText xml:space="preserve"> is no longer within </w:delText>
        </w:r>
      </w:del>
      <w:r w:rsidR="0014235A" w:rsidRPr="0014235A">
        <w:t>a quick clay layer.</w:t>
      </w:r>
    </w:p>
    <w:p w14:paraId="3103D869" w14:textId="7A38CB68" w:rsidR="00A4310B" w:rsidRDefault="00FD1942" w:rsidP="005212AB">
      <w:pPr>
        <w:pStyle w:val="Caption"/>
        <w:spacing w:after="0"/>
      </w:pPr>
      <w:r>
        <w:rPr>
          <w:noProof/>
        </w:rPr>
        <w:lastRenderedPageBreak/>
        <w:drawing>
          <wp:inline distT="0" distB="0" distL="0" distR="0" wp14:anchorId="7EE5FCC1" wp14:editId="77890C4D">
            <wp:extent cx="5249061" cy="83312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261627" cy="8351145"/>
                    </a:xfrm>
                    <a:prstGeom prst="rect">
                      <a:avLst/>
                    </a:prstGeom>
                    <a:noFill/>
                    <a:ln>
                      <a:noFill/>
                    </a:ln>
                  </pic:spPr>
                </pic:pic>
              </a:graphicData>
            </a:graphic>
          </wp:inline>
        </w:drawing>
      </w:r>
    </w:p>
    <w:p w14:paraId="4BCC273C" w14:textId="6C878CE0" w:rsidR="009D51C6" w:rsidRDefault="009D51C6" w:rsidP="00A4310B">
      <w:pPr>
        <w:pStyle w:val="Caption"/>
      </w:pPr>
      <w:bookmarkStart w:id="261" w:name="_Ref121399051"/>
      <w:r w:rsidRPr="009440C5">
        <w:t xml:space="preserve">Figure </w:t>
      </w:r>
      <w:fldSimple w:instr=" SEQ Figure \* ARABIC ">
        <w:r w:rsidR="00B2282F">
          <w:rPr>
            <w:noProof/>
          </w:rPr>
          <w:t>19</w:t>
        </w:r>
      </w:fldSimple>
      <w:bookmarkEnd w:id="261"/>
      <w:r w:rsidRPr="009440C5">
        <w:t xml:space="preserve"> Development of shear band </w:t>
      </w:r>
      <w:r w:rsidR="00B2282F">
        <w:t>following initial slides, red color indicates Displacement Magnitudes</w:t>
      </w:r>
    </w:p>
    <w:p w14:paraId="53BEEB64" w14:textId="19A0B9A5" w:rsidR="00320D7D" w:rsidRDefault="00DE509C" w:rsidP="00A41E62">
      <w:pPr>
        <w:spacing w:after="0" w:line="240" w:lineRule="auto"/>
        <w:jc w:val="center"/>
        <w:rPr>
          <w:noProof/>
          <w:lang w:eastAsia="en-GB"/>
        </w:rPr>
      </w:pPr>
      <w:r>
        <w:rPr>
          <w:noProof/>
          <w:lang w:eastAsia="en-GB"/>
        </w:rPr>
        <w:lastRenderedPageBreak/>
        <w:drawing>
          <wp:inline distT="0" distB="0" distL="0" distR="0" wp14:anchorId="0177A2A1" wp14:editId="451D3BBF">
            <wp:extent cx="5044305" cy="3924000"/>
            <wp:effectExtent l="0" t="0" r="444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044305" cy="3924000"/>
                    </a:xfrm>
                    <a:prstGeom prst="rect">
                      <a:avLst/>
                    </a:prstGeom>
                    <a:noFill/>
                    <a:ln>
                      <a:noFill/>
                    </a:ln>
                  </pic:spPr>
                </pic:pic>
              </a:graphicData>
            </a:graphic>
          </wp:inline>
        </w:drawing>
      </w:r>
    </w:p>
    <w:p w14:paraId="754FA169" w14:textId="27346C75" w:rsidR="005C6CC9" w:rsidRDefault="005C6CC9" w:rsidP="005C6CC9">
      <w:pPr>
        <w:pStyle w:val="Caption"/>
      </w:pPr>
      <w:bookmarkStart w:id="262" w:name="_Ref121401288"/>
      <w:r w:rsidRPr="009440C5">
        <w:t xml:space="preserve">Figure </w:t>
      </w:r>
      <w:fldSimple w:instr=" SEQ Figure \* ARABIC ">
        <w:r w:rsidR="00B2282F">
          <w:rPr>
            <w:noProof/>
          </w:rPr>
          <w:t>20</w:t>
        </w:r>
      </w:fldSimple>
      <w:bookmarkEnd w:id="262"/>
      <w:r w:rsidRPr="009440C5">
        <w:t xml:space="preserve"> </w:t>
      </w:r>
      <w:commentRangeStart w:id="263"/>
      <w:commentRangeStart w:id="264"/>
      <w:r w:rsidR="004F12FB">
        <w:t xml:space="preserve">Development of shear bands </w:t>
      </w:r>
      <w:r w:rsidR="00454219">
        <w:t xml:space="preserve">along </w:t>
      </w:r>
      <w:r w:rsidR="004F12FB">
        <w:t>cross section A-A</w:t>
      </w:r>
      <w:commentRangeEnd w:id="263"/>
      <w:r w:rsidR="000A606E">
        <w:rPr>
          <w:rStyle w:val="CommentReference"/>
          <w:b w:val="0"/>
          <w:iCs w:val="0"/>
        </w:rPr>
        <w:commentReference w:id="263"/>
      </w:r>
      <w:commentRangeEnd w:id="264"/>
      <w:r w:rsidR="00F74418">
        <w:rPr>
          <w:rStyle w:val="CommentReference"/>
          <w:b w:val="0"/>
          <w:iCs w:val="0"/>
        </w:rPr>
        <w:commentReference w:id="264"/>
      </w:r>
      <w:r w:rsidR="00C26923">
        <w:t>, green indicate</w:t>
      </w:r>
      <w:r w:rsidR="00322874">
        <w:t>s</w:t>
      </w:r>
      <w:r w:rsidR="00C26923">
        <w:t xml:space="preserve"> </w:t>
      </w:r>
      <w:r w:rsidR="00362AEC">
        <w:t xml:space="preserve">intact </w:t>
      </w:r>
      <w:r w:rsidR="00C26923">
        <w:t>quick clay layer, red indicate</w:t>
      </w:r>
      <w:r w:rsidR="00322874">
        <w:t>s</w:t>
      </w:r>
      <w:r w:rsidR="00C26923">
        <w:t xml:space="preserve"> </w:t>
      </w:r>
      <w:r w:rsidR="00322874">
        <w:t xml:space="preserve">shear strain </w:t>
      </w:r>
      <w:r w:rsidR="00441F2E">
        <w:t>magnitude.</w:t>
      </w:r>
    </w:p>
    <w:p w14:paraId="0EF92395" w14:textId="5A196A50" w:rsidR="00D76591" w:rsidRDefault="00DE509C" w:rsidP="00A41E62">
      <w:pPr>
        <w:spacing w:after="0" w:line="240" w:lineRule="auto"/>
        <w:jc w:val="center"/>
        <w:rPr>
          <w:noProof/>
          <w:lang w:eastAsia="en-GB"/>
        </w:rPr>
      </w:pPr>
      <w:r>
        <w:rPr>
          <w:noProof/>
          <w:lang w:eastAsia="en-GB"/>
        </w:rPr>
        <w:drawing>
          <wp:inline distT="0" distB="0" distL="0" distR="0" wp14:anchorId="0E8D2F20" wp14:editId="09259592">
            <wp:extent cx="5150036" cy="3924000"/>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0036" cy="3924000"/>
                    </a:xfrm>
                    <a:prstGeom prst="rect">
                      <a:avLst/>
                    </a:prstGeom>
                    <a:noFill/>
                    <a:ln>
                      <a:noFill/>
                    </a:ln>
                  </pic:spPr>
                </pic:pic>
              </a:graphicData>
            </a:graphic>
          </wp:inline>
        </w:drawing>
      </w:r>
    </w:p>
    <w:p w14:paraId="496667FC" w14:textId="21317A61" w:rsidR="005C6CC9" w:rsidRDefault="005C6CC9" w:rsidP="005C6CC9">
      <w:pPr>
        <w:pStyle w:val="Caption"/>
      </w:pPr>
      <w:bookmarkStart w:id="265" w:name="_Ref121402074"/>
      <w:r w:rsidRPr="009440C5">
        <w:t xml:space="preserve">Figure </w:t>
      </w:r>
      <w:fldSimple w:instr=" SEQ Figure \* ARABIC ">
        <w:r w:rsidR="00B2282F">
          <w:rPr>
            <w:noProof/>
          </w:rPr>
          <w:t>21</w:t>
        </w:r>
      </w:fldSimple>
      <w:bookmarkEnd w:id="265"/>
      <w:r w:rsidRPr="009440C5">
        <w:t xml:space="preserve"> </w:t>
      </w:r>
      <w:commentRangeStart w:id="266"/>
      <w:commentRangeStart w:id="267"/>
      <w:r w:rsidR="004F12FB">
        <w:t xml:space="preserve">Development of shear bands </w:t>
      </w:r>
      <w:r w:rsidR="00454219">
        <w:t xml:space="preserve">along </w:t>
      </w:r>
      <w:r w:rsidR="004F12FB">
        <w:t>cross section B-B</w:t>
      </w:r>
      <w:commentRangeEnd w:id="266"/>
      <w:r w:rsidR="000A606E">
        <w:rPr>
          <w:rStyle w:val="CommentReference"/>
          <w:b w:val="0"/>
          <w:iCs w:val="0"/>
        </w:rPr>
        <w:commentReference w:id="266"/>
      </w:r>
      <w:commentRangeEnd w:id="267"/>
      <w:r w:rsidR="00F74418">
        <w:rPr>
          <w:rStyle w:val="CommentReference"/>
          <w:b w:val="0"/>
          <w:iCs w:val="0"/>
        </w:rPr>
        <w:commentReference w:id="267"/>
      </w:r>
      <w:r w:rsidR="00017EC8">
        <w:t>,</w:t>
      </w:r>
      <w:r w:rsidR="00322874">
        <w:t xml:space="preserve"> green indicates intact quick clay layer, red indicates shear strain </w:t>
      </w:r>
      <w:r w:rsidR="00441F2E">
        <w:t>magnitude.</w:t>
      </w:r>
    </w:p>
    <w:p w14:paraId="60E69B2C" w14:textId="6DF1308B" w:rsidR="00BD5951" w:rsidRPr="009A42AA" w:rsidRDefault="0034102F" w:rsidP="009A42AA">
      <w:pPr>
        <w:pStyle w:val="Heading2"/>
        <w:ind w:left="0" w:firstLine="0"/>
        <w:rPr>
          <w:rFonts w:eastAsiaTheme="minorHAnsi"/>
        </w:rPr>
      </w:pPr>
      <w:r w:rsidRPr="009A42AA">
        <w:lastRenderedPageBreak/>
        <w:t>Influence</w:t>
      </w:r>
      <w:r w:rsidRPr="009A42AA">
        <w:rPr>
          <w:rFonts w:eastAsiaTheme="minorHAnsi"/>
        </w:rPr>
        <w:t xml:space="preserve"> of</w:t>
      </w:r>
      <w:r w:rsidR="008948F8" w:rsidRPr="009A42AA">
        <w:rPr>
          <w:rFonts w:eastAsiaTheme="minorHAnsi"/>
        </w:rPr>
        <w:t xml:space="preserve"> </w:t>
      </w:r>
      <w:r w:rsidR="009B3A7A" w:rsidRPr="009A42AA">
        <w:t>softening</w:t>
      </w:r>
      <w:r w:rsidR="009B3A7A" w:rsidRPr="009A42AA">
        <w:rPr>
          <w:rFonts w:eastAsiaTheme="minorHAnsi"/>
        </w:rPr>
        <w:t xml:space="preserve"> rate</w:t>
      </w:r>
      <w:r w:rsidRPr="009A42AA">
        <w:rPr>
          <w:rFonts w:eastAsiaTheme="minorHAnsi"/>
        </w:rPr>
        <w:t xml:space="preserve"> in retrogression distances</w:t>
      </w:r>
    </w:p>
    <w:p w14:paraId="7B27A460" w14:textId="7B8351E2" w:rsidR="00B21412" w:rsidRDefault="00D9528D" w:rsidP="00236EC4">
      <w:pPr>
        <w:suppressAutoHyphens/>
        <w:overflowPunct w:val="0"/>
        <w:autoSpaceDE w:val="0"/>
        <w:autoSpaceDN w:val="0"/>
        <w:adjustRightInd w:val="0"/>
        <w:spacing w:after="0" w:line="480" w:lineRule="auto"/>
        <w:textAlignment w:val="baseline"/>
      </w:pPr>
      <w:r w:rsidRPr="00D9528D">
        <w:t xml:space="preserve">In this section, we examine the influence of </w:t>
      </w:r>
      <w:r w:rsidR="009B3A7A">
        <w:t>softening rate</w:t>
      </w:r>
      <w:r w:rsidRPr="00D9528D">
        <w:t xml:space="preserve"> on the failure mechanism of sensitive clay landslides. The </w:t>
      </w:r>
      <w:r w:rsidR="00807EB8">
        <w:t>undrained shear strength</w:t>
      </w:r>
      <w:r w:rsidRPr="00D9528D">
        <w:t xml:space="preserve"> is </w:t>
      </w:r>
      <w:r w:rsidR="00807EB8">
        <w:t>governed by</w:t>
      </w:r>
      <w:r w:rsidRPr="00D9528D">
        <w:t xml:space="preserve"> equation</w:t>
      </w:r>
      <w:r w:rsidR="00807EB8">
        <w:t xml:space="preserve"> </w:t>
      </w:r>
      <w:r w:rsidR="00807EB8">
        <w:fldChar w:fldCharType="begin"/>
      </w:r>
      <w:r w:rsidR="00807EB8">
        <w:instrText xml:space="preserve"> REF _Ref147499650 \h </w:instrText>
      </w:r>
      <w:r w:rsidR="00807EB8">
        <w:fldChar w:fldCharType="separate"/>
      </w:r>
      <w:r w:rsidR="00B2282F" w:rsidRPr="009440C5">
        <w:rPr>
          <w:rFonts w:cs="Times New Roman"/>
        </w:rPr>
        <w:t>(</w:t>
      </w:r>
      <w:r w:rsidR="00B2282F">
        <w:rPr>
          <w:rFonts w:cs="Times New Roman"/>
          <w:noProof/>
        </w:rPr>
        <w:t>1</w:t>
      </w:r>
      <w:r w:rsidR="00807EB8">
        <w:fldChar w:fldCharType="end"/>
      </w:r>
      <w:r w:rsidR="00807EB8">
        <w:t>)</w:t>
      </w:r>
      <w:r w:rsidR="002F1A1B">
        <w:t xml:space="preserve">. </w:t>
      </w:r>
      <w:r w:rsidR="00236EC4" w:rsidRPr="00236EC4">
        <w:t xml:space="preserve">Thus, </w:t>
      </w:r>
      <w:r w:rsidR="009B3A7A">
        <w:t xml:space="preserve">softening </w:t>
      </w:r>
      <w:r w:rsidR="00236EC4" w:rsidRPr="00236EC4">
        <w:t xml:space="preserve">behavior is </w:t>
      </w:r>
      <w:ins w:id="268" w:author="Steinar Nordal" w:date="2024-01-10T17:11:00Z">
        <w:r w:rsidR="005D2400">
          <w:t xml:space="preserve">in our model </w:t>
        </w:r>
      </w:ins>
      <w:r w:rsidR="00236EC4" w:rsidRPr="00236EC4">
        <w:t>governed by two parameters. The first parameter is the remoulded undrained shear strength of the clay</w:t>
      </w:r>
      <w:r w:rsidR="00661037">
        <w:t xml:space="preserve"> s</w:t>
      </w:r>
      <w:r w:rsidR="00661037">
        <w:rPr>
          <w:vertAlign w:val="subscript"/>
        </w:rPr>
        <w:t>ur</w:t>
      </w:r>
      <w:r w:rsidR="00236EC4" w:rsidRPr="00236EC4">
        <w:t>. The second parameter is the accumulated shear strain required to obtain a 95% reduction in shear strength</w:t>
      </w:r>
      <w:r w:rsidR="00661037">
        <w:t xml:space="preserve"> </w:t>
      </w:r>
      <w:r w:rsidR="00661037">
        <w:sym w:font="Symbol" w:char="F067"/>
      </w:r>
      <w:r w:rsidR="00661037">
        <w:rPr>
          <w:vertAlign w:val="subscript"/>
        </w:rPr>
        <w:t>95</w:t>
      </w:r>
      <w:r w:rsidR="00236EC4" w:rsidRPr="00236EC4">
        <w:t xml:space="preserve">. </w:t>
      </w:r>
      <w:r w:rsidR="00974784">
        <w:t>T</w:t>
      </w:r>
      <w:r w:rsidR="00236EC4" w:rsidRPr="00236EC4">
        <w:t xml:space="preserve">he former </w:t>
      </w:r>
      <w:r w:rsidR="004E216D">
        <w:t>reflects</w:t>
      </w:r>
      <w:r w:rsidR="00236EC4" w:rsidRPr="00236EC4">
        <w:t xml:space="preserve"> the sensitivity of clay</w:t>
      </w:r>
      <w:r w:rsidR="004E216D">
        <w:t xml:space="preserve"> S</w:t>
      </w:r>
      <w:r w:rsidR="004E216D">
        <w:rPr>
          <w:vertAlign w:val="subscript"/>
        </w:rPr>
        <w:t>t</w:t>
      </w:r>
      <w:r w:rsidR="00236EC4" w:rsidRPr="00236EC4">
        <w:t xml:space="preserve">, while the latter controls how quickly a material will soften. A sensitivity analysis </w:t>
      </w:r>
      <w:r w:rsidR="003779BB">
        <w:t>was performed to investigate the effects of softening on the development of the retrogression distance</w:t>
      </w:r>
      <w:ins w:id="269" w:author="Steinar Nordal" w:date="2024-01-10T17:12:00Z">
        <w:r w:rsidR="005D2400">
          <w:t xml:space="preserve"> (how far back the slide mechanism will go)</w:t>
        </w:r>
      </w:ins>
      <w:ins w:id="270" w:author="Steinar Nordal" w:date="2024-01-10T17:15:00Z">
        <w:r w:rsidR="005D2400">
          <w:t xml:space="preserve">. </w:t>
        </w:r>
      </w:ins>
      <w:ins w:id="271" w:author="Steinar Nordal" w:date="2024-01-10T17:16:00Z">
        <w:r w:rsidR="005D2400">
          <w:t xml:space="preserve">With limited softening </w:t>
        </w:r>
      </w:ins>
      <w:ins w:id="272" w:author="Steinar Nordal" w:date="2024-01-10T17:17:00Z">
        <w:r w:rsidR="005D2400">
          <w:t xml:space="preserve">(a less </w:t>
        </w:r>
      </w:ins>
      <w:ins w:id="273" w:author="Steinar Nordal" w:date="2024-01-10T17:18:00Z">
        <w:r w:rsidR="005D2400">
          <w:t xml:space="preserve">sensitive </w:t>
        </w:r>
      </w:ins>
      <w:ins w:id="274" w:author="Steinar Nordal" w:date="2024-01-10T17:17:00Z">
        <w:r w:rsidR="005D2400">
          <w:t xml:space="preserve">clay) </w:t>
        </w:r>
      </w:ins>
      <w:ins w:id="275" w:author="Steinar Nordal" w:date="2024-01-10T17:16:00Z">
        <w:r w:rsidR="005D2400">
          <w:t xml:space="preserve">the regression would have </w:t>
        </w:r>
      </w:ins>
      <w:ins w:id="276" w:author="Steinar Nordal" w:date="2024-01-10T17:17:00Z">
        <w:r w:rsidR="005D2400">
          <w:t xml:space="preserve">been </w:t>
        </w:r>
        <w:del w:id="277" w:author="Quoc Anh Tran" w:date="2024-01-19T13:11:00Z">
          <w:r w:rsidR="005D2400" w:rsidDel="002034B3">
            <w:delText>moderate</w:delText>
          </w:r>
        </w:del>
      </w:ins>
      <w:ins w:id="278" w:author="Quoc Anh Tran" w:date="2024-01-19T13:11:00Z">
        <w:r w:rsidR="002034B3">
          <w:t>moderate,</w:t>
        </w:r>
      </w:ins>
      <w:ins w:id="279" w:author="Steinar Nordal" w:date="2024-01-10T17:17:00Z">
        <w:r w:rsidR="005D2400">
          <w:t xml:space="preserve"> and </w:t>
        </w:r>
      </w:ins>
      <w:ins w:id="280" w:author="Steinar Nordal" w:date="2024-01-10T17:18:00Z">
        <w:r w:rsidR="005D2400">
          <w:t xml:space="preserve">the slide </w:t>
        </w:r>
      </w:ins>
      <w:ins w:id="281" w:author="Steinar Nordal" w:date="2024-01-10T17:17:00Z">
        <w:r w:rsidR="005D2400">
          <w:t xml:space="preserve">would not reach the houses in Nystulia. </w:t>
        </w:r>
      </w:ins>
      <w:ins w:id="282" w:author="Steinar Nordal" w:date="2024-01-10T17:19:00Z">
        <w:r w:rsidR="005D2400">
          <w:t xml:space="preserve">Such a case is simulated and shown in Figure 23. </w:t>
        </w:r>
      </w:ins>
      <w:ins w:id="283" w:author="Steinar Nordal" w:date="2024-01-10T17:17:00Z">
        <w:r w:rsidR="005D2400">
          <w:t xml:space="preserve">Unfortunately we had a </w:t>
        </w:r>
      </w:ins>
      <w:ins w:id="284" w:author="Steinar Nordal" w:date="2024-01-10T17:19:00Z">
        <w:r w:rsidR="005D2400">
          <w:t>highly sensitive, quick clay in Gjerdrum, and t</w:t>
        </w:r>
      </w:ins>
      <w:ins w:id="285" w:author="Steinar Nordal" w:date="2024-01-10T17:20:00Z">
        <w:r w:rsidR="005D2400">
          <w:t xml:space="preserve">he simulation with </w:t>
        </w:r>
      </w:ins>
      <w:ins w:id="286" w:author="Steinar Nordal" w:date="2024-01-10T17:21:00Z">
        <w:r w:rsidR="00306FF0">
          <w:t xml:space="preserve">the </w:t>
        </w:r>
      </w:ins>
      <w:ins w:id="287" w:author="Steinar Nordal" w:date="2024-01-10T17:20:00Z">
        <w:r w:rsidR="005D2400">
          <w:t>corresponding “high sensitivity” parameters are shown in Figure 24</w:t>
        </w:r>
      </w:ins>
      <w:del w:id="288" w:author="Steinar Nordal" w:date="2024-01-10T17:15:00Z">
        <w:r w:rsidR="003779BB" w:rsidDel="005D2400">
          <w:delText>,</w:delText>
        </w:r>
      </w:del>
      <w:del w:id="289" w:author="Steinar Nordal" w:date="2024-01-10T17:20:00Z">
        <w:r w:rsidR="003779BB" w:rsidDel="005D2400">
          <w:delText xml:space="preserve"> as shown in </w:delText>
        </w:r>
        <w:r w:rsidR="00974784" w:rsidDel="005D2400">
          <w:fldChar w:fldCharType="begin"/>
        </w:r>
        <w:r w:rsidR="00974784" w:rsidDel="005D2400">
          <w:delInstrText xml:space="preserve"> REF _Ref121406501 \h </w:delInstrText>
        </w:r>
        <w:r w:rsidR="00974784" w:rsidDel="005D2400">
          <w:fldChar w:fldCharType="separate"/>
        </w:r>
        <w:r w:rsidR="00974784" w:rsidRPr="009440C5" w:rsidDel="005D2400">
          <w:delText xml:space="preserve">Figure </w:delText>
        </w:r>
        <w:r w:rsidR="00974784" w:rsidDel="005D2400">
          <w:rPr>
            <w:noProof/>
          </w:rPr>
          <w:delText>23</w:delText>
        </w:r>
        <w:r w:rsidR="00974784" w:rsidDel="005D2400">
          <w:fldChar w:fldCharType="end"/>
        </w:r>
        <w:r w:rsidR="003779BB" w:rsidDel="005D2400">
          <w:delText xml:space="preserve"> and</w:delText>
        </w:r>
        <w:r w:rsidR="00974784" w:rsidDel="005D2400">
          <w:delText xml:space="preserve"> </w:delText>
        </w:r>
        <w:r w:rsidR="00974784" w:rsidDel="005D2400">
          <w:fldChar w:fldCharType="begin"/>
        </w:r>
        <w:r w:rsidR="00974784" w:rsidDel="005D2400">
          <w:delInstrText xml:space="preserve"> REF _Ref121406498 \h </w:delInstrText>
        </w:r>
        <w:r w:rsidR="00974784" w:rsidDel="005D2400">
          <w:fldChar w:fldCharType="separate"/>
        </w:r>
        <w:r w:rsidR="00974784" w:rsidRPr="009440C5" w:rsidDel="005D2400">
          <w:delText xml:space="preserve">Figure </w:delText>
        </w:r>
        <w:r w:rsidR="00974784" w:rsidDel="005D2400">
          <w:rPr>
            <w:noProof/>
          </w:rPr>
          <w:delText>24</w:delText>
        </w:r>
        <w:r w:rsidR="00974784" w:rsidDel="005D2400">
          <w:fldChar w:fldCharType="end"/>
        </w:r>
        <w:r w:rsidR="003779BB" w:rsidDel="005D2400">
          <w:delText>.</w:delText>
        </w:r>
      </w:del>
      <w:ins w:id="290" w:author="Steinar Nordal" w:date="2024-01-10T17:21:00Z">
        <w:r w:rsidR="00306FF0">
          <w:t xml:space="preserve"> The slide reached the houses with tragic consequences. The simulations </w:t>
        </w:r>
        <w:del w:id="291" w:author="Quoc Anh Tran" w:date="2024-01-19T13:11:00Z">
          <w:r w:rsidR="00306FF0" w:rsidDel="002034B3">
            <w:delText>illustrates</w:delText>
          </w:r>
        </w:del>
      </w:ins>
      <w:ins w:id="292" w:author="Quoc Anh Tran" w:date="2024-01-19T13:11:00Z">
        <w:r w:rsidR="002034B3">
          <w:t>illustrate</w:t>
        </w:r>
      </w:ins>
      <w:ins w:id="293" w:author="Steinar Nordal" w:date="2024-01-10T17:21:00Z">
        <w:r w:rsidR="00306FF0">
          <w:t xml:space="preserve"> the importance of</w:t>
        </w:r>
      </w:ins>
      <w:ins w:id="294" w:author="Steinar Nordal" w:date="2024-01-10T17:22:00Z">
        <w:r w:rsidR="00306FF0">
          <w:t xml:space="preserve"> modelling the loss of strength (softening) correctly. </w:t>
        </w:r>
      </w:ins>
      <w:del w:id="295" w:author="Steinar Nordal" w:date="2024-01-10T17:20:00Z">
        <w:r w:rsidR="003779BB" w:rsidDel="005D2400">
          <w:delText xml:space="preserve"> </w:delText>
        </w:r>
      </w:del>
    </w:p>
    <w:p w14:paraId="68958248" w14:textId="77777777" w:rsidR="00B21412" w:rsidRDefault="00B21412" w:rsidP="00B21412">
      <w:pPr>
        <w:spacing w:after="0" w:line="240" w:lineRule="auto"/>
        <w:jc w:val="center"/>
      </w:pPr>
      <w:r>
        <w:rPr>
          <w:noProof/>
        </w:rPr>
        <w:drawing>
          <wp:inline distT="0" distB="0" distL="0" distR="0" wp14:anchorId="77238E93" wp14:editId="2A218CAC">
            <wp:extent cx="5727700" cy="2846705"/>
            <wp:effectExtent l="0" t="0" r="6350" b="0"/>
            <wp:docPr id="22" name="Picture 22" descr="A diagram of shear b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shear band&#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846705"/>
                    </a:xfrm>
                    <a:prstGeom prst="rect">
                      <a:avLst/>
                    </a:prstGeom>
                    <a:noFill/>
                    <a:ln>
                      <a:noFill/>
                    </a:ln>
                  </pic:spPr>
                </pic:pic>
              </a:graphicData>
            </a:graphic>
          </wp:inline>
        </w:drawing>
      </w:r>
    </w:p>
    <w:p w14:paraId="4AB404A8" w14:textId="77777777" w:rsidR="00B21412" w:rsidRDefault="00B21412" w:rsidP="00B21412">
      <w:pPr>
        <w:pStyle w:val="Caption"/>
      </w:pPr>
      <w:bookmarkStart w:id="296" w:name="_Ref121405697"/>
      <w:r w:rsidRPr="009440C5">
        <w:t xml:space="preserve">Figure </w:t>
      </w:r>
      <w:fldSimple w:instr=" SEQ Figure \* ARABIC ">
        <w:r>
          <w:rPr>
            <w:noProof/>
          </w:rPr>
          <w:t>22</w:t>
        </w:r>
      </w:fldSimple>
      <w:bookmarkEnd w:id="296"/>
      <w:r w:rsidRPr="009440C5">
        <w:t xml:space="preserve"> </w:t>
      </w:r>
      <w:commentRangeStart w:id="297"/>
      <w:commentRangeStart w:id="298"/>
      <w:r w:rsidRPr="00EF70E3">
        <w:t xml:space="preserve">Influence of stress-strain curve in </w:t>
      </w:r>
      <w:r>
        <w:t>the failure mechanism</w:t>
      </w:r>
      <w:commentRangeEnd w:id="297"/>
      <w:r>
        <w:rPr>
          <w:rStyle w:val="CommentReference"/>
          <w:b w:val="0"/>
          <w:iCs w:val="0"/>
        </w:rPr>
        <w:commentReference w:id="297"/>
      </w:r>
      <w:commentRangeEnd w:id="298"/>
      <w:r>
        <w:rPr>
          <w:rStyle w:val="CommentReference"/>
          <w:b w:val="0"/>
          <w:iCs w:val="0"/>
        </w:rPr>
        <w:commentReference w:id="298"/>
      </w:r>
    </w:p>
    <w:p w14:paraId="37380EED" w14:textId="772CF925" w:rsidR="00236EC4" w:rsidRDefault="003779BB" w:rsidP="00236EC4">
      <w:pPr>
        <w:suppressAutoHyphens/>
        <w:overflowPunct w:val="0"/>
        <w:autoSpaceDE w:val="0"/>
        <w:autoSpaceDN w:val="0"/>
        <w:adjustRightInd w:val="0"/>
        <w:spacing w:after="0" w:line="480" w:lineRule="auto"/>
        <w:textAlignment w:val="baseline"/>
        <w:rPr>
          <w:rFonts w:eastAsiaTheme="minorEastAsia"/>
        </w:rPr>
      </w:pPr>
      <w:r>
        <w:lastRenderedPageBreak/>
        <w:t xml:space="preserve">The sensitivity analysis </w:t>
      </w:r>
      <w:ins w:id="299" w:author="Steinar Nordal" w:date="2024-01-10T17:23:00Z">
        <w:r w:rsidR="00306FF0">
          <w:t xml:space="preserve">suggested </w:t>
        </w:r>
      </w:ins>
      <w:del w:id="300" w:author="Steinar Nordal" w:date="2024-01-10T17:23:00Z">
        <w:r w:rsidR="00236EC4" w:rsidRPr="00236EC4" w:rsidDel="00306FF0">
          <w:delText>revealed</w:delText>
        </w:r>
      </w:del>
      <w:r w:rsidR="00236EC4" w:rsidRPr="00236EC4">
        <w:t xml:space="preserve"> that there are three different mechanisms</w:t>
      </w:r>
      <w:r w:rsidR="001B1E50">
        <w:rPr>
          <w:rFonts w:eastAsiaTheme="minorEastAsia"/>
        </w:rPr>
        <w:t xml:space="preserve"> </w:t>
      </w:r>
      <w:r w:rsidR="00954417">
        <w:rPr>
          <w:rFonts w:eastAsiaTheme="minorEastAsia"/>
        </w:rPr>
        <w:t>as illustrated in</w:t>
      </w:r>
      <w:r w:rsidR="00931BD3">
        <w:rPr>
          <w:rFonts w:eastAsiaTheme="minorEastAsia"/>
        </w:rPr>
        <w:t xml:space="preserve"> </w:t>
      </w:r>
      <w:r w:rsidR="00931BD3">
        <w:rPr>
          <w:rFonts w:eastAsiaTheme="minorEastAsia"/>
        </w:rPr>
        <w:fldChar w:fldCharType="begin"/>
      </w:r>
      <w:r w:rsidR="00931BD3">
        <w:rPr>
          <w:rFonts w:eastAsiaTheme="minorEastAsia"/>
        </w:rPr>
        <w:instrText xml:space="preserve"> REF _Ref121405697 \h </w:instrText>
      </w:r>
      <w:r w:rsidR="00931BD3">
        <w:rPr>
          <w:rFonts w:eastAsiaTheme="minorEastAsia"/>
        </w:rPr>
      </w:r>
      <w:r w:rsidR="00931BD3">
        <w:rPr>
          <w:rFonts w:eastAsiaTheme="minorEastAsia"/>
        </w:rPr>
        <w:fldChar w:fldCharType="separate"/>
      </w:r>
      <w:r w:rsidR="00B2282F" w:rsidRPr="009440C5">
        <w:t xml:space="preserve">Figure </w:t>
      </w:r>
      <w:r w:rsidR="00B2282F">
        <w:rPr>
          <w:noProof/>
        </w:rPr>
        <w:t>22</w:t>
      </w:r>
      <w:r w:rsidR="00931BD3">
        <w:rPr>
          <w:rFonts w:eastAsiaTheme="minorEastAsia"/>
        </w:rPr>
        <w:fldChar w:fldCharType="end"/>
      </w:r>
      <w:r w:rsidR="00931BD3">
        <w:rPr>
          <w:rFonts w:eastAsiaTheme="minorEastAsia"/>
        </w:rPr>
        <w:t xml:space="preserve"> </w:t>
      </w:r>
      <w:r w:rsidR="00236EC4" w:rsidRPr="00236EC4">
        <w:rPr>
          <w:rFonts w:eastAsiaTheme="minorEastAsia"/>
        </w:rPr>
        <w:t>that depend on the softening rate of the material</w:t>
      </w:r>
      <w:ins w:id="301" w:author="Steinar Nordal" w:date="2024-01-10T17:24:00Z">
        <w:r w:rsidR="00306FF0">
          <w:rPr>
            <w:rFonts w:eastAsiaTheme="minorEastAsia"/>
          </w:rPr>
          <w:t xml:space="preserve">. In Figure 22 a peak shear strength of 50 kPa </w:t>
        </w:r>
      </w:ins>
      <w:ins w:id="302" w:author="Steinar Nordal" w:date="2024-01-10T17:25:00Z">
        <w:r w:rsidR="00306FF0">
          <w:rPr>
            <w:rFonts w:eastAsiaTheme="minorEastAsia"/>
          </w:rPr>
          <w:t xml:space="preserve">is assumed reduced to values shown on the vertical axis as a function of </w:t>
        </w:r>
      </w:ins>
      <w:ins w:id="303" w:author="Steinar Nordal" w:date="2024-01-10T17:26:00Z">
        <w:r w:rsidR="00306FF0">
          <w:rPr>
            <w:rFonts w:eastAsiaTheme="minorEastAsia"/>
          </w:rPr>
          <w:t>accumulated shear strain. Several sets of softening parameters are used.</w:t>
        </w:r>
      </w:ins>
      <w:del w:id="304" w:author="Steinar Nordal" w:date="2024-01-10T17:25:00Z">
        <w:r w:rsidR="00236EC4" w:rsidRPr="00236EC4" w:rsidDel="00306FF0">
          <w:rPr>
            <w:rFonts w:eastAsiaTheme="minorEastAsia"/>
          </w:rPr>
          <w:delText>:</w:delText>
        </w:r>
      </w:del>
    </w:p>
    <w:p w14:paraId="01552210" w14:textId="0176D35E" w:rsidR="00E37E13" w:rsidRDefault="00306FF0" w:rsidP="00236EC4">
      <w:pPr>
        <w:pStyle w:val="ListParagraph"/>
        <w:numPr>
          <w:ilvl w:val="0"/>
          <w:numId w:val="22"/>
        </w:numPr>
        <w:suppressAutoHyphens/>
        <w:spacing w:after="0" w:line="480" w:lineRule="auto"/>
      </w:pPr>
      <w:ins w:id="305" w:author="Steinar Nordal" w:date="2024-01-10T17:26:00Z">
        <w:r>
          <w:t>For no or limited softening we</w:t>
        </w:r>
      </w:ins>
      <w:ins w:id="306" w:author="Steinar Nordal" w:date="2024-01-10T17:27:00Z">
        <w:r>
          <w:t xml:space="preserve"> may see no failure: </w:t>
        </w:r>
      </w:ins>
      <w:ins w:id="307" w:author="Steinar Nordal" w:date="2024-01-10T17:28:00Z">
        <w:r>
          <w:t>This is the case for the u</w:t>
        </w:r>
      </w:ins>
      <w:ins w:id="308" w:author="Steinar Nordal" w:date="2024-01-10T17:27:00Z">
        <w:r>
          <w:t xml:space="preserve">pper right corner in the diagram.  </w:t>
        </w:r>
      </w:ins>
      <w:del w:id="309" w:author="Steinar Nordal" w:date="2024-01-10T17:28:00Z">
        <w:r w:rsidR="00CA1DEA" w:rsidRPr="00CA1DEA" w:rsidDel="00306FF0">
          <w:delText xml:space="preserve">The shear bands develop without </w:delText>
        </w:r>
        <w:r w:rsidR="006A723E" w:rsidDel="00306FF0">
          <w:delText xml:space="preserve">visual </w:delText>
        </w:r>
      </w:del>
      <w:ins w:id="310" w:author="Gustav Grimstad" w:date="2023-11-09T10:09:00Z">
        <w:del w:id="311" w:author="Steinar Nordal" w:date="2024-01-10T17:28:00Z">
          <w:r w:rsidR="00F814A6" w:rsidDel="00306FF0">
            <w:delText xml:space="preserve">overall </w:delText>
          </w:r>
        </w:del>
      </w:ins>
      <w:del w:id="312" w:author="Steinar Nordal" w:date="2024-01-10T17:28:00Z">
        <w:r w:rsidR="00CA1DEA" w:rsidRPr="00CA1DEA" w:rsidDel="00306FF0">
          <w:delText xml:space="preserve">failure: </w:delText>
        </w:r>
        <w:commentRangeStart w:id="313"/>
        <w:commentRangeStart w:id="314"/>
        <w:r w:rsidR="00CA1DEA" w:rsidRPr="00CA1DEA" w:rsidDel="00306FF0">
          <w:delText xml:space="preserve">there is no </w:delText>
        </w:r>
        <w:commentRangeStart w:id="315"/>
        <w:r w:rsidR="00441F2E" w:rsidDel="00306FF0">
          <w:delText>significant</w:delText>
        </w:r>
        <w:commentRangeEnd w:id="315"/>
        <w:r w:rsidR="00CB4D79" w:rsidDel="00306FF0">
          <w:rPr>
            <w:rStyle w:val="CommentReference"/>
            <w:rFonts w:eastAsiaTheme="minorHAnsi" w:cstheme="minorBidi"/>
            <w:lang w:val="en-US"/>
          </w:rPr>
          <w:commentReference w:id="315"/>
        </w:r>
        <w:r w:rsidR="00441F2E" w:rsidDel="00306FF0">
          <w:delText xml:space="preserve"> </w:delText>
        </w:r>
        <w:r w:rsidR="00CA1DEA" w:rsidRPr="00CA1DEA" w:rsidDel="00306FF0">
          <w:delText>movement of the soil mass</w:delText>
        </w:r>
        <w:r w:rsidR="00F4798E" w:rsidDel="00306FF0">
          <w:delText xml:space="preserve"> as the shear strength did not degrade </w:delText>
        </w:r>
        <w:r w:rsidR="00974784" w:rsidDel="00306FF0">
          <w:delText>sufficiently</w:delText>
        </w:r>
        <w:r w:rsidR="00F4798E" w:rsidDel="00306FF0">
          <w:delText xml:space="preserve"> to trigger the </w:delText>
        </w:r>
      </w:del>
      <w:ins w:id="316" w:author="Gustav Grimstad" w:date="2023-11-09T10:12:00Z">
        <w:del w:id="317" w:author="Steinar Nordal" w:date="2024-01-10T17:28:00Z">
          <w:r w:rsidR="00AD219F" w:rsidDel="00306FF0">
            <w:delText xml:space="preserve">a severe </w:delText>
          </w:r>
        </w:del>
      </w:ins>
      <w:del w:id="318" w:author="Steinar Nordal" w:date="2024-01-10T17:28:00Z">
        <w:r w:rsidR="00974784" w:rsidDel="00306FF0">
          <w:delText xml:space="preserve">rotational slide </w:delText>
        </w:r>
        <w:r w:rsidR="00F4798E" w:rsidDel="00306FF0">
          <w:delText>failure</w:delText>
        </w:r>
        <w:r w:rsidR="007F48A1" w:rsidDel="00306FF0">
          <w:delText xml:space="preserve">. </w:delText>
        </w:r>
        <w:commentRangeEnd w:id="313"/>
        <w:r w:rsidR="00D66547" w:rsidDel="00306FF0">
          <w:rPr>
            <w:rStyle w:val="CommentReference"/>
            <w:rFonts w:eastAsiaTheme="minorHAnsi" w:cstheme="minorBidi"/>
            <w:lang w:val="en-US"/>
          </w:rPr>
          <w:commentReference w:id="313"/>
        </w:r>
        <w:commentRangeEnd w:id="314"/>
        <w:r w:rsidR="00A90349" w:rsidDel="00306FF0">
          <w:rPr>
            <w:rStyle w:val="CommentReference"/>
            <w:rFonts w:eastAsiaTheme="minorHAnsi" w:cstheme="minorBidi"/>
            <w:lang w:val="en-US"/>
          </w:rPr>
          <w:commentReference w:id="314"/>
        </w:r>
        <w:r w:rsidR="007F48A1" w:rsidDel="00306FF0">
          <w:delText>It shows that shear bands</w:delText>
        </w:r>
        <w:r w:rsidR="00CA1DEA" w:rsidRPr="00CA1DEA" w:rsidDel="00306FF0">
          <w:delText xml:space="preserve"> emerge </w:delText>
        </w:r>
        <w:r w:rsidR="007F48A1" w:rsidDel="00306FF0">
          <w:delText xml:space="preserve">as shown </w:delText>
        </w:r>
        <w:r w:rsidR="00CA1DEA" w:rsidRPr="00CA1DEA" w:rsidDel="00306FF0">
          <w:delText>in</w:delText>
        </w:r>
        <w:r w:rsidR="00CA1DEA" w:rsidDel="00306FF0">
          <w:delText xml:space="preserve"> </w:delText>
        </w:r>
        <w:r w:rsidR="00230C5E" w:rsidDel="00306FF0">
          <w:fldChar w:fldCharType="begin"/>
        </w:r>
        <w:r w:rsidR="00230C5E" w:rsidDel="00306FF0">
          <w:delInstrText xml:space="preserve"> REF _Ref121387803 \h </w:delInstrText>
        </w:r>
        <w:r w:rsidR="00230C5E" w:rsidDel="00306FF0">
          <w:fldChar w:fldCharType="separate"/>
        </w:r>
        <w:r w:rsidR="00B2282F" w:rsidRPr="009440C5" w:rsidDel="00306FF0">
          <w:delText xml:space="preserve">Figure </w:delText>
        </w:r>
        <w:r w:rsidR="00B2282F" w:rsidDel="00306FF0">
          <w:rPr>
            <w:noProof/>
          </w:rPr>
          <w:delText>17</w:delText>
        </w:r>
        <w:r w:rsidR="00230C5E" w:rsidDel="00306FF0">
          <w:fldChar w:fldCharType="end"/>
        </w:r>
        <w:r w:rsidR="00526FD4" w:rsidDel="00306FF0">
          <w:delText xml:space="preserve"> </w:delText>
        </w:r>
        <w:r w:rsidR="00CA1DEA" w:rsidRPr="00CA1DEA" w:rsidDel="00306FF0">
          <w:delText xml:space="preserve">but with a </w:delText>
        </w:r>
        <w:r w:rsidR="00A90349" w:rsidDel="00306FF0">
          <w:delText xml:space="preserve">much </w:delText>
        </w:r>
        <w:r w:rsidR="00CA1DEA" w:rsidRPr="00CA1DEA" w:rsidDel="00306FF0">
          <w:delText xml:space="preserve">smaller magnitude of shear strain. </w:delText>
        </w:r>
      </w:del>
      <w:ins w:id="319" w:author="Steinar Nordal" w:date="2024-01-10T17:29:00Z">
        <w:r>
          <w:t xml:space="preserve"> No failure occurs for </w:t>
        </w:r>
      </w:ins>
      <w:del w:id="320" w:author="Steinar Nordal" w:date="2024-01-10T17:30:00Z">
        <w:r w:rsidR="00CA1DEA" w:rsidRPr="00CA1DEA" w:rsidDel="00306FF0">
          <w:delText xml:space="preserve">The </w:delText>
        </w:r>
        <w:commentRangeStart w:id="321"/>
        <w:r w:rsidR="00CA1DEA" w:rsidRPr="00CA1DEA" w:rsidDel="00306FF0">
          <w:delText xml:space="preserve">failure mechanism </w:delText>
        </w:r>
        <w:commentRangeEnd w:id="321"/>
        <w:r w:rsidR="00AD219F" w:rsidDel="00306FF0">
          <w:rPr>
            <w:rStyle w:val="CommentReference"/>
            <w:rFonts w:eastAsiaTheme="minorHAnsi" w:cstheme="minorBidi"/>
            <w:lang w:val="en-US"/>
          </w:rPr>
          <w:commentReference w:id="321"/>
        </w:r>
        <w:r w:rsidR="00CA1DEA" w:rsidRPr="00CA1DEA" w:rsidDel="00306FF0">
          <w:delText xml:space="preserve">is associated with clay with low sensitivity and low softening rate, with the </w:delText>
        </w:r>
      </w:del>
      <w:r w:rsidR="00CA1DEA" w:rsidRPr="00CA1DEA">
        <w:t>remoulded undrained shear strength</w:t>
      </w:r>
      <w:ins w:id="322" w:author="Steinar Nordal" w:date="2024-01-10T17:30:00Z">
        <w:r>
          <w:t xml:space="preserve"> larger than</w:t>
        </w:r>
      </w:ins>
      <w:del w:id="323" w:author="Steinar Nordal" w:date="2024-01-10T17:30:00Z">
        <w:r w:rsidR="00CA1DEA" w:rsidRPr="00CA1DEA" w:rsidDel="00306FF0">
          <w:delText xml:space="preserve"> of</w:delText>
        </w:r>
      </w:del>
      <w:r w:rsidR="00CA1DEA" w:rsidRPr="00CA1DEA">
        <w:t xml:space="preserve"> 10 kPa and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E37E13">
        <w:t xml:space="preserve"> equal to </w:t>
      </w:r>
      <w:ins w:id="324" w:author="Steinar Nordal" w:date="2024-01-10T17:30:00Z">
        <w:r>
          <w:t xml:space="preserve">or less than </w:t>
        </w:r>
      </w:ins>
      <w:r w:rsidR="00DD1B46">
        <w:t>5</w:t>
      </w:r>
      <w:r w:rsidR="00E37E13">
        <w:t>.</w:t>
      </w:r>
    </w:p>
    <w:p w14:paraId="7DB77C58" w14:textId="0608EA49" w:rsidR="00E37E13" w:rsidRDefault="00CA1DEA" w:rsidP="00E37E13">
      <w:pPr>
        <w:pStyle w:val="ListParagraph"/>
        <w:numPr>
          <w:ilvl w:val="0"/>
          <w:numId w:val="22"/>
        </w:numPr>
        <w:suppressAutoHyphens/>
        <w:spacing w:after="0" w:line="480" w:lineRule="auto"/>
      </w:pPr>
      <w:commentRangeStart w:id="325"/>
      <w:commentRangeStart w:id="326"/>
      <w:r w:rsidRPr="00CA1DEA">
        <w:t>Rotational slides: If the clay has a high</w:t>
      </w:r>
      <w:del w:id="327" w:author="Gustav Grimstad" w:date="2023-11-09T10:08:00Z">
        <w:r w:rsidR="00E16EF1" w:rsidDel="002E487D">
          <w:delText>er</w:delText>
        </w:r>
      </w:del>
      <w:r w:rsidRPr="00CA1DEA">
        <w:t xml:space="preserve"> sensitivity and </w:t>
      </w:r>
      <w:r w:rsidR="00E16EF1">
        <w:t>a high</w:t>
      </w:r>
      <w:del w:id="328" w:author="Gustav Grimstad" w:date="2023-11-09T10:08:00Z">
        <w:r w:rsidR="00E16EF1" w:rsidDel="002E487D">
          <w:delText>er</w:delText>
        </w:r>
      </w:del>
      <w:r w:rsidR="00E16EF1">
        <w:t xml:space="preserve"> </w:t>
      </w:r>
      <w:r w:rsidRPr="00CA1DEA">
        <w:t xml:space="preserve">softening rate, </w:t>
      </w:r>
      <w:ins w:id="329" w:author="Steinar Nordal" w:date="2024-01-10T17:31:00Z">
        <w:r w:rsidR="0076775C">
          <w:t>the s</w:t>
        </w:r>
      </w:ins>
      <w:ins w:id="330" w:author="Steinar Nordal" w:date="2024-01-10T17:32:00Z">
        <w:r w:rsidR="0076775C">
          <w:t xml:space="preserve">lope fails but shows primarily </w:t>
        </w:r>
      </w:ins>
      <w:r w:rsidRPr="00CA1DEA">
        <w:t xml:space="preserve">rotational slides </w:t>
      </w:r>
      <w:ins w:id="331" w:author="Steinar Nordal" w:date="2024-01-10T17:32:00Z">
        <w:r w:rsidR="0076775C">
          <w:t>with limited re</w:t>
        </w:r>
      </w:ins>
      <w:ins w:id="332" w:author="Steinar Nordal" w:date="2024-01-10T17:34:00Z">
        <w:r w:rsidR="0076775C">
          <w:t>t</w:t>
        </w:r>
      </w:ins>
      <w:ins w:id="333" w:author="Steinar Nordal" w:date="2024-01-10T17:32:00Z">
        <w:r w:rsidR="0076775C">
          <w:t xml:space="preserve">rogression </w:t>
        </w:r>
      </w:ins>
      <w:del w:id="334" w:author="Steinar Nordal" w:date="2024-01-10T17:32:00Z">
        <w:r w:rsidRPr="00CA1DEA" w:rsidDel="0076775C">
          <w:delText xml:space="preserve">will occur </w:delText>
        </w:r>
        <w:r w:rsidR="001C0CB9" w:rsidDel="0076775C">
          <w:delText>as the</w:delText>
        </w:r>
        <w:r w:rsidRPr="00CA1DEA" w:rsidDel="0076775C">
          <w:delText xml:space="preserve"> major failure</w:delText>
        </w:r>
        <w:r w:rsidR="001C0CB9" w:rsidDel="0076775C">
          <w:delText xml:space="preserve"> mechanism</w:delText>
        </w:r>
        <w:r w:rsidRPr="00CA1DEA" w:rsidDel="0076775C">
          <w:delText xml:space="preserve"> </w:delText>
        </w:r>
      </w:del>
      <w:r w:rsidR="00EA53E3">
        <w:t xml:space="preserve">as </w:t>
      </w:r>
      <w:r w:rsidRPr="00CA1DEA">
        <w:t>illustrated in</w:t>
      </w:r>
      <w:r w:rsidR="004D2A6B">
        <w:t xml:space="preserve"> </w:t>
      </w:r>
      <w:r w:rsidR="004D2A6B">
        <w:fldChar w:fldCharType="begin"/>
      </w:r>
      <w:r w:rsidR="004D2A6B">
        <w:instrText xml:space="preserve"> REF _Ref121401288 \h </w:instrText>
      </w:r>
      <w:r w:rsidR="004D2A6B">
        <w:fldChar w:fldCharType="separate"/>
      </w:r>
      <w:r w:rsidR="00B2282F" w:rsidRPr="009440C5">
        <w:t xml:space="preserve">Figure </w:t>
      </w:r>
      <w:r w:rsidR="00B2282F">
        <w:rPr>
          <w:noProof/>
        </w:rPr>
        <w:t>20</w:t>
      </w:r>
      <w:r w:rsidR="004D2A6B">
        <w:fldChar w:fldCharType="end"/>
      </w:r>
      <w:r w:rsidR="004D2A6B">
        <w:t xml:space="preserve">. </w:t>
      </w:r>
      <w:r w:rsidR="007F124D" w:rsidRPr="007F124D">
        <w:t>Therefore, the retrogressive distance was</w:t>
      </w:r>
      <w:ins w:id="335" w:author="Steinar Nordal" w:date="2024-01-10T17:32:00Z">
        <w:r w:rsidR="0076775C">
          <w:t xml:space="preserve"> moderate. </w:t>
        </w:r>
      </w:ins>
      <w:ins w:id="336" w:author="Steinar Nordal" w:date="2024-01-10T17:33:00Z">
        <w:r w:rsidR="0076775C">
          <w:t>If this was the clay in Gjerdrum the houses would not have been reached according to our simulation.  Unfortunately</w:t>
        </w:r>
      </w:ins>
      <w:ins w:id="337" w:author="Quoc Anh Tran" w:date="2024-01-19T13:22:00Z">
        <w:r w:rsidR="00BF1476">
          <w:t>,</w:t>
        </w:r>
      </w:ins>
      <w:ins w:id="338" w:author="Steinar Nordal" w:date="2024-01-10T17:33:00Z">
        <w:r w:rsidR="0076775C">
          <w:t xml:space="preserve"> </w:t>
        </w:r>
      </w:ins>
      <w:ins w:id="339" w:author="Steinar Nordal" w:date="2024-01-10T17:34:00Z">
        <w:r w:rsidR="0076775C">
          <w:t xml:space="preserve">the Romerike quick clay is more sensitive than this. </w:t>
        </w:r>
      </w:ins>
      <w:r w:rsidR="007F124D" w:rsidRPr="007F124D">
        <w:t xml:space="preserve"> </w:t>
      </w:r>
      <w:del w:id="340" w:author="Steinar Nordal" w:date="2024-01-10T17:32:00Z">
        <w:r w:rsidR="007F124D" w:rsidRPr="007F124D" w:rsidDel="0076775C">
          <w:delText xml:space="preserve">lower than what was observed on site </w:delText>
        </w:r>
        <w:r w:rsidR="00F2101D" w:rsidDel="0076775C">
          <w:delText xml:space="preserve">as shown in </w:delText>
        </w:r>
        <w:r w:rsidR="00482375" w:rsidDel="0076775C">
          <w:fldChar w:fldCharType="begin"/>
        </w:r>
        <w:r w:rsidR="00482375" w:rsidDel="0076775C">
          <w:delInstrText xml:space="preserve"> REF _Ref121406501 \h </w:delInstrText>
        </w:r>
        <w:r w:rsidR="00482375" w:rsidDel="0076775C">
          <w:fldChar w:fldCharType="separate"/>
        </w:r>
        <w:r w:rsidR="00B2282F" w:rsidRPr="009440C5" w:rsidDel="0076775C">
          <w:delText xml:space="preserve">Figure </w:delText>
        </w:r>
        <w:r w:rsidR="00B2282F" w:rsidDel="0076775C">
          <w:rPr>
            <w:noProof/>
          </w:rPr>
          <w:delText>23</w:delText>
        </w:r>
        <w:r w:rsidR="00482375" w:rsidDel="0076775C">
          <w:fldChar w:fldCharType="end"/>
        </w:r>
        <w:r w:rsidR="00A354A0" w:rsidDel="0076775C">
          <w:delText>.</w:delText>
        </w:r>
      </w:del>
    </w:p>
    <w:p w14:paraId="525459EC" w14:textId="6273C09E" w:rsidR="00A354A0" w:rsidRDefault="007F124D" w:rsidP="00E37E13">
      <w:pPr>
        <w:pStyle w:val="ListParagraph"/>
        <w:numPr>
          <w:ilvl w:val="0"/>
          <w:numId w:val="22"/>
        </w:numPr>
        <w:suppressAutoHyphens/>
        <w:spacing w:after="0" w:line="480" w:lineRule="auto"/>
      </w:pPr>
      <w:r w:rsidRPr="007F124D">
        <w:t>Retrogressive slides: When the clay has a</w:t>
      </w:r>
      <w:r w:rsidR="00A2725F">
        <w:t>n extremely</w:t>
      </w:r>
      <w:r w:rsidRPr="007F124D">
        <w:t xml:space="preserve"> high sensitivity and </w:t>
      </w:r>
      <w:r w:rsidR="00A2725F">
        <w:t xml:space="preserve">significant </w:t>
      </w:r>
      <w:r w:rsidRPr="007F124D">
        <w:t>rate of softening, such as</w:t>
      </w:r>
      <w:ins w:id="341" w:author="Steinar Nordal" w:date="2024-01-10T17:35:00Z">
        <w:r w:rsidR="0076775C">
          <w:t xml:space="preserve"> in Gjerdrum, typically</w:t>
        </w:r>
      </w:ins>
      <w:del w:id="342" w:author="Steinar Nordal" w:date="2024-01-10T17:35:00Z">
        <w:r w:rsidRPr="007F124D" w:rsidDel="0076775C">
          <w:delText xml:space="preserve"> the</w:delText>
        </w:r>
      </w:del>
      <w:r w:rsidRPr="007F124D">
        <w:t xml:space="preserve"> remoulded undrained shear strength of 0.5</w:t>
      </w:r>
      <w:r w:rsidR="008C462C">
        <w:t xml:space="preserve"> </w:t>
      </w:r>
      <w:r w:rsidRPr="007F124D">
        <w:t>kPa and</w:t>
      </w:r>
      <w:r w:rsidR="00F62167">
        <w:t xml:space="preserve">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54749E">
        <w:t xml:space="preserve"> </w:t>
      </w:r>
      <w:r w:rsidR="009D7B6F" w:rsidRPr="009D7B6F">
        <w:t xml:space="preserve">less than 0.25, </w:t>
      </w:r>
      <w:ins w:id="343" w:author="Steinar Nordal" w:date="2024-01-10T17:35:00Z">
        <w:r w:rsidR="0076775C">
          <w:t xml:space="preserve">then </w:t>
        </w:r>
        <w:del w:id="344" w:author="Quoc Anh Tran" w:date="2024-01-19T12:55:00Z">
          <w:r w:rsidR="0076775C" w:rsidDel="000B5FD8">
            <w:delText>oure</w:delText>
          </w:r>
        </w:del>
      </w:ins>
      <w:ins w:id="345" w:author="Quoc Anh Tran" w:date="2024-01-19T12:55:00Z">
        <w:r w:rsidR="000B5FD8">
          <w:t>our</w:t>
        </w:r>
      </w:ins>
      <w:ins w:id="346" w:author="Steinar Nordal" w:date="2024-01-10T17:35:00Z">
        <w:r w:rsidR="0076775C">
          <w:t xml:space="preserve"> simulation show a </w:t>
        </w:r>
      </w:ins>
      <w:r w:rsidR="009D7B6F" w:rsidRPr="009D7B6F">
        <w:t>retrogressive slide</w:t>
      </w:r>
      <w:ins w:id="347" w:author="Steinar Nordal" w:date="2024-01-10T17:36:00Z">
        <w:r w:rsidR="0076775C">
          <w:t xml:space="preserve"> as </w:t>
        </w:r>
      </w:ins>
      <w:del w:id="348" w:author="Steinar Nordal" w:date="2024-01-10T17:35:00Z">
        <w:r w:rsidR="009D7B6F" w:rsidRPr="009D7B6F" w:rsidDel="0076775C">
          <w:delText>s are observed with the failure mechanism shown</w:delText>
        </w:r>
      </w:del>
      <w:r w:rsidR="009D7B6F" w:rsidRPr="009D7B6F">
        <w:t xml:space="preserve"> in</w:t>
      </w:r>
      <w:r w:rsidR="00DC280A">
        <w:t xml:space="preserve"> </w:t>
      </w:r>
      <w:r w:rsidR="00DC280A">
        <w:fldChar w:fldCharType="begin"/>
      </w:r>
      <w:r w:rsidR="00DC280A">
        <w:instrText xml:space="preserve"> REF _Ref121402074 \h </w:instrText>
      </w:r>
      <w:r w:rsidR="00DC280A">
        <w:fldChar w:fldCharType="separate"/>
      </w:r>
      <w:r w:rsidR="00B2282F" w:rsidRPr="009440C5">
        <w:t xml:space="preserve">Figure </w:t>
      </w:r>
      <w:r w:rsidR="00B2282F">
        <w:rPr>
          <w:noProof/>
        </w:rPr>
        <w:t>21</w:t>
      </w:r>
      <w:r w:rsidR="00DC280A">
        <w:fldChar w:fldCharType="end"/>
      </w:r>
      <w:r w:rsidR="00DC280A" w:rsidRPr="00E03EE3">
        <w:rPr>
          <w:highlight w:val="yellow"/>
        </w:rPr>
        <w:t xml:space="preserve">. </w:t>
      </w:r>
      <w:ins w:id="349" w:author="Quoc Anh Tran" w:date="2024-01-22T09:47:00Z">
        <w:r w:rsidR="00E03EE3" w:rsidRPr="00E03EE3">
          <w:rPr>
            <w:highlight w:val="yellow"/>
          </w:rPr>
          <w:t xml:space="preserve">For the clay with </w:t>
        </w:r>
      </w:ins>
      <w:ins w:id="350" w:author="Quoc Anh Tran" w:date="2024-01-22T09:49:00Z">
        <w:r w:rsidR="00E03EE3">
          <w:rPr>
            <w:highlight w:val="yellow"/>
          </w:rPr>
          <w:t xml:space="preserve">just slightly </w:t>
        </w:r>
      </w:ins>
      <w:ins w:id="351" w:author="Quoc Anh Tran" w:date="2024-01-22T09:47:00Z">
        <w:r w:rsidR="00E03EE3" w:rsidRPr="00E03EE3">
          <w:rPr>
            <w:highlight w:val="yellow"/>
          </w:rPr>
          <w:t xml:space="preserve">less softening rate such as </w:t>
        </w:r>
      </w:ins>
      <m:oMath>
        <m:sSub>
          <m:sSubPr>
            <m:ctrlPr>
              <w:ins w:id="352" w:author="Quoc Anh Tran" w:date="2024-01-22T09:47:00Z">
                <w:rPr>
                  <w:rFonts w:ascii="Cambria Math" w:hAnsi="Cambria Math"/>
                  <w:highlight w:val="yellow"/>
                </w:rPr>
              </w:ins>
            </m:ctrlPr>
          </m:sSubPr>
          <m:e>
            <m:r>
              <w:ins w:id="353" w:author="Quoc Anh Tran" w:date="2024-01-22T09:47:00Z">
                <m:rPr>
                  <m:sty m:val="p"/>
                </m:rPr>
                <w:rPr>
                  <w:rFonts w:ascii="Cambria Math" w:hAnsi="Cambria Math"/>
                  <w:highlight w:val="yellow"/>
                </w:rPr>
                <w:sym w:font="Symbol" w:char="F067"/>
              </w:ins>
            </m:r>
          </m:e>
          <m:sub>
            <m:r>
              <w:ins w:id="354" w:author="Quoc Anh Tran" w:date="2024-01-22T09:47:00Z">
                <m:rPr>
                  <m:sty m:val="p"/>
                </m:rPr>
                <w:rPr>
                  <w:rFonts w:ascii="Cambria Math" w:hAnsi="Cambria Math"/>
                  <w:highlight w:val="yellow"/>
                </w:rPr>
                <m:t>95</m:t>
              </w:ins>
            </m:r>
          </m:sub>
        </m:sSub>
      </m:oMath>
      <w:ins w:id="355" w:author="Quoc Anh Tran" w:date="2024-01-22T09:47:00Z">
        <w:r w:rsidR="00E03EE3" w:rsidRPr="00E03EE3">
          <w:rPr>
            <w:highlight w:val="yellow"/>
          </w:rPr>
          <w:t xml:space="preserve"> of 0.26, the slope fails with primary th</w:t>
        </w:r>
      </w:ins>
      <w:ins w:id="356" w:author="Quoc Anh Tran" w:date="2024-01-22T09:48:00Z">
        <w:r w:rsidR="00E03EE3" w:rsidRPr="00E03EE3">
          <w:rPr>
            <w:highlight w:val="yellow"/>
          </w:rPr>
          <w:t>e rotational slide</w:t>
        </w:r>
        <w:r w:rsidR="00E03EE3">
          <w:t xml:space="preserve">. </w:t>
        </w:r>
      </w:ins>
      <w:proofErr w:type="gramStart"/>
      <w:r w:rsidR="009D7B6F" w:rsidRPr="009D7B6F">
        <w:t>As</w:t>
      </w:r>
      <w:proofErr w:type="gramEnd"/>
      <w:r w:rsidR="009D7B6F" w:rsidRPr="009D7B6F">
        <w:t xml:space="preserve"> a result, the retrogressive distance was higher and closer to what was observed on site </w:t>
      </w:r>
      <w:r w:rsidR="0007539C">
        <w:t xml:space="preserve">as shown in </w:t>
      </w:r>
      <w:r w:rsidR="00482375">
        <w:fldChar w:fldCharType="begin"/>
      </w:r>
      <w:r w:rsidR="00482375">
        <w:instrText xml:space="preserve"> REF _Ref121406498 \h </w:instrText>
      </w:r>
      <w:r w:rsidR="00482375">
        <w:fldChar w:fldCharType="separate"/>
      </w:r>
      <w:r w:rsidR="00B2282F" w:rsidRPr="009440C5">
        <w:t xml:space="preserve">Figure </w:t>
      </w:r>
      <w:r w:rsidR="00B2282F">
        <w:rPr>
          <w:noProof/>
        </w:rPr>
        <w:t>24</w:t>
      </w:r>
      <w:r w:rsidR="00482375">
        <w:fldChar w:fldCharType="end"/>
      </w:r>
      <w:ins w:id="357" w:author="Steinar Nordal" w:date="2024-01-10T17:37:00Z">
        <w:r w:rsidR="0076775C">
          <w:t xml:space="preserve"> (houses reached)</w:t>
        </w:r>
      </w:ins>
      <w:r w:rsidR="007C581E">
        <w:t>.</w:t>
      </w:r>
      <w:r w:rsidR="004B7DCD">
        <w:t xml:space="preserve"> Reducing either the remoulded </w:t>
      </w:r>
      <w:r w:rsidR="004B7DCD">
        <w:lastRenderedPageBreak/>
        <w:t xml:space="preserve">undrained shear strength and/or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11387D">
        <w:t xml:space="preserve"> </w:t>
      </w:r>
      <w:r w:rsidR="005268FC">
        <w:t xml:space="preserve">from the threshold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re</m:t>
            </m:r>
          </m:sub>
        </m:sSub>
      </m:oMath>
      <w:r w:rsidR="005268FC">
        <w:t>=</w:t>
      </w:r>
      <w:r w:rsidR="00974784">
        <w:t xml:space="preserve"> </w:t>
      </w:r>
      <w:r w:rsidR="005268FC">
        <w:t xml:space="preserve">0.5 kPa;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5268FC">
        <w:t xml:space="preserve"> = 0.25 </w:t>
      </w:r>
      <w:r w:rsidR="0011387D">
        <w:t>had negligible effects on the final retrogressive distances</w:t>
      </w:r>
      <w:r w:rsidR="00CB6662">
        <w:t xml:space="preserve"> because the landslides almost reached the </w:t>
      </w:r>
      <w:r w:rsidR="0073588A">
        <w:t>vicinity</w:t>
      </w:r>
      <w:r w:rsidR="00CB6662">
        <w:t xml:space="preserve"> of the bedrock layer</w:t>
      </w:r>
      <w:r w:rsidR="0073588A">
        <w:t>.</w:t>
      </w:r>
      <w:commentRangeEnd w:id="325"/>
      <w:r w:rsidR="0048350B">
        <w:rPr>
          <w:rStyle w:val="CommentReference"/>
          <w:rFonts w:eastAsiaTheme="minorHAnsi" w:cstheme="minorBidi"/>
          <w:lang w:val="en-US"/>
        </w:rPr>
        <w:commentReference w:id="325"/>
      </w:r>
      <w:commentRangeEnd w:id="326"/>
      <w:r w:rsidR="00E03EE3">
        <w:rPr>
          <w:rStyle w:val="CommentReference"/>
          <w:rFonts w:eastAsiaTheme="minorHAnsi" w:cstheme="minorBidi"/>
          <w:lang w:val="en-US"/>
        </w:rPr>
        <w:commentReference w:id="326"/>
      </w:r>
    </w:p>
    <w:p w14:paraId="50D6B5BA" w14:textId="77777777" w:rsidR="0076775C" w:rsidRDefault="009D7B6F" w:rsidP="009D7B6F">
      <w:pPr>
        <w:suppressAutoHyphens/>
        <w:spacing w:after="0" w:line="480" w:lineRule="auto"/>
        <w:ind w:left="360"/>
        <w:rPr>
          <w:ins w:id="358" w:author="Steinar Nordal" w:date="2024-01-10T17:37:00Z"/>
          <w:bCs/>
          <w:iCs/>
          <w:szCs w:val="18"/>
        </w:rPr>
      </w:pPr>
      <w:r w:rsidRPr="009D7B6F">
        <w:rPr>
          <w:bCs/>
          <w:iCs/>
          <w:szCs w:val="18"/>
        </w:rPr>
        <w:t xml:space="preserve">Our study demonstrates the influence of </w:t>
      </w:r>
      <w:r w:rsidR="0007539C">
        <w:rPr>
          <w:bCs/>
          <w:iCs/>
          <w:szCs w:val="18"/>
        </w:rPr>
        <w:t xml:space="preserve">softening rate </w:t>
      </w:r>
      <w:del w:id="359" w:author="Steinar Nordal" w:date="2024-01-10T17:37:00Z">
        <w:r w:rsidR="0007539C" w:rsidDel="0076775C">
          <w:rPr>
            <w:bCs/>
            <w:iCs/>
            <w:szCs w:val="18"/>
          </w:rPr>
          <w:delText>of the materials</w:delText>
        </w:r>
        <w:r w:rsidRPr="009D7B6F" w:rsidDel="0076775C">
          <w:rPr>
            <w:bCs/>
            <w:iCs/>
            <w:szCs w:val="18"/>
          </w:rPr>
          <w:delText xml:space="preserve"> </w:delText>
        </w:r>
      </w:del>
      <w:r w:rsidRPr="009D7B6F">
        <w:rPr>
          <w:bCs/>
          <w:iCs/>
          <w:szCs w:val="18"/>
        </w:rPr>
        <w:t xml:space="preserve">on the failure mechanism of </w:t>
      </w:r>
      <w:r w:rsidR="0007539C">
        <w:rPr>
          <w:bCs/>
          <w:iCs/>
          <w:szCs w:val="18"/>
        </w:rPr>
        <w:t>the quick</w:t>
      </w:r>
      <w:r w:rsidRPr="009D7B6F">
        <w:rPr>
          <w:bCs/>
          <w:iCs/>
          <w:szCs w:val="18"/>
        </w:rPr>
        <w:t xml:space="preserve"> clay landslides. </w:t>
      </w:r>
    </w:p>
    <w:p w14:paraId="060FF124" w14:textId="521A2A54" w:rsidR="00FB60A1" w:rsidRPr="009D7B6F" w:rsidRDefault="009D7B6F" w:rsidP="009D7B6F">
      <w:pPr>
        <w:suppressAutoHyphens/>
        <w:spacing w:after="0" w:line="480" w:lineRule="auto"/>
        <w:ind w:left="360"/>
        <w:rPr>
          <w:b/>
          <w:iCs/>
          <w:szCs w:val="18"/>
        </w:rPr>
      </w:pPr>
      <w:r w:rsidRPr="009D7B6F">
        <w:rPr>
          <w:bCs/>
          <w:iCs/>
          <w:szCs w:val="18"/>
        </w:rPr>
        <w:t xml:space="preserve">However, this analysis is based on the hypotheses that (a) </w:t>
      </w:r>
      <w:r w:rsidR="00A0497B">
        <w:rPr>
          <w:bCs/>
          <w:iCs/>
          <w:szCs w:val="18"/>
        </w:rPr>
        <w:t>e</w:t>
      </w:r>
      <w:r w:rsidR="003C0BFC" w:rsidRPr="003C0BFC">
        <w:rPr>
          <w:bCs/>
          <w:iCs/>
          <w:szCs w:val="18"/>
        </w:rPr>
        <w:t xml:space="preserve">ach layer of soil is homogeneous, and the </w:t>
      </w:r>
      <w:r w:rsidR="00073FF4">
        <w:rPr>
          <w:bCs/>
          <w:iCs/>
          <w:szCs w:val="18"/>
        </w:rPr>
        <w:t>undrained shear strength were calculated from</w:t>
      </w:r>
      <w:r w:rsidR="003C0BFC">
        <w:rPr>
          <w:bCs/>
          <w:iCs/>
          <w:szCs w:val="18"/>
        </w:rPr>
        <w:t xml:space="preserve"> equation </w:t>
      </w:r>
      <w:r w:rsidR="00073FF4">
        <w:fldChar w:fldCharType="begin"/>
      </w:r>
      <w:r w:rsidR="00073FF4">
        <w:instrText xml:space="preserve"> REF _Ref147499650 \h </w:instrText>
      </w:r>
      <w:r w:rsidR="00073FF4">
        <w:fldChar w:fldCharType="separate"/>
      </w:r>
      <w:r w:rsidR="00B2282F" w:rsidRPr="009440C5">
        <w:rPr>
          <w:rFonts w:cs="Times New Roman"/>
        </w:rPr>
        <w:t>(</w:t>
      </w:r>
      <w:r w:rsidR="00B2282F">
        <w:rPr>
          <w:rFonts w:cs="Times New Roman"/>
          <w:noProof/>
        </w:rPr>
        <w:t>1</w:t>
      </w:r>
      <w:r w:rsidR="00073FF4">
        <w:fldChar w:fldCharType="end"/>
      </w:r>
      <w:r w:rsidR="00073FF4">
        <w:t>)</w:t>
      </w:r>
      <w:r w:rsidR="00686F04">
        <w:t xml:space="preserve"> </w:t>
      </w:r>
      <w:r w:rsidR="00073FF4">
        <w:t>that</w:t>
      </w:r>
      <w:r w:rsidR="00686F04">
        <w:t xml:space="preserve"> was</w:t>
      </w:r>
      <w:r w:rsidR="003C0BFC" w:rsidRPr="003C0BFC">
        <w:rPr>
          <w:bCs/>
          <w:iCs/>
          <w:szCs w:val="18"/>
        </w:rPr>
        <w:t xml:space="preserve"> used to average the mechanical behavior of the clay</w:t>
      </w:r>
      <w:r w:rsidR="000677DB">
        <w:t xml:space="preserve">; (b) </w:t>
      </w:r>
      <w:r w:rsidR="005C0AA5" w:rsidRPr="005C0AA5">
        <w:t xml:space="preserve">the </w:t>
      </w:r>
      <w:r w:rsidR="00073FF4">
        <w:t>softening law</w:t>
      </w:r>
      <w:r w:rsidR="005C0AA5" w:rsidRPr="005C0AA5">
        <w:t xml:space="preserve"> </w:t>
      </w:r>
      <w:r w:rsidR="00073FF4">
        <w:t>was</w:t>
      </w:r>
      <w:r w:rsidR="005C0AA5" w:rsidRPr="005C0AA5">
        <w:t xml:space="preserve"> </w:t>
      </w:r>
      <w:r w:rsidR="005B46B6">
        <w:t>constructed</w:t>
      </w:r>
      <w:r w:rsidR="005C0AA5" w:rsidRPr="005C0AA5">
        <w:t xml:space="preserve"> with the mesh size</w:t>
      </w:r>
      <w:r w:rsidR="00073FF4">
        <w:t xml:space="preserve"> of 1 m with scaling law to prevent the</w:t>
      </w:r>
      <w:r w:rsidR="005C0AA5" w:rsidRPr="005C0AA5">
        <w:t xml:space="preserve"> strain localization. </w:t>
      </w:r>
      <w:r w:rsidR="005B54CB">
        <w:t>T</w:t>
      </w:r>
      <w:r w:rsidR="00E61BDA">
        <w:t>h</w:t>
      </w:r>
      <w:r w:rsidR="005B54CB">
        <w:t>is</w:t>
      </w:r>
      <w:r w:rsidR="005B54CB" w:rsidRPr="005C0AA5">
        <w:t xml:space="preserve"> scaling method has been shown to mitigate mesh dependence in landslide analysis</w:t>
      </w:r>
      <w:r w:rsidR="005B54CB">
        <w:t xml:space="preserve"> </w:t>
      </w:r>
      <w:r w:rsidR="005B54CB">
        <w:fldChar w:fldCharType="begin"/>
      </w:r>
      <w:r w:rsidR="005B54CB">
        <w:instrText xml:space="preserve"> ADDIN EN.CITE &lt;EndNote&gt;&lt;Cite&gt;&lt;Author&gt;Tran&lt;/Author&gt;&lt;Year&gt;2019&lt;/Year&gt;&lt;RecNum&gt;3&lt;/RecNum&gt;&lt;DisplayText&gt;(Tran &amp;amp; Solowski, 2019)&lt;/DisplayText&gt;&lt;record&gt;&lt;rec-number&gt;3&lt;/rec-number&gt;&lt;foreign-keys&gt;&lt;key app="EN" db-id="2w020w0es9vsz3ezxwnv0p98fxfxeazeevta" timestamp="1688630578"&gt;3&lt;/key&gt;&lt;/foreign-keys&gt;&lt;ref-type name="Journal Article"&gt;17&lt;/ref-type&gt;&lt;contributors&gt;&lt;authors&gt;&lt;author&gt;Tran, Q. A.&lt;/author&gt;&lt;author&gt;Solowski, W.&lt;/author&gt;&lt;/authors&gt;&lt;/contributors&gt;&lt;auth-address&gt;Aalto Univ, Dept Civil Engn, Rakentajanaukio 4 A, Espoo 02150, Finland&lt;/auth-address&gt;&lt;titles&gt;&lt;title&gt;Generalized Interpolation Material Point Method modelling of large deformation problems including strain-rate effects - Application to penetration and progressive failure problems&lt;/title&gt;&lt;secondary-title&gt;Computers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Geotech&lt;/abbr-1&gt;&lt;/alt-periodical&gt;&lt;pages&gt;249-265&lt;/pages&gt;&lt;volume&gt;106&lt;/volume&gt;&lt;keywords&gt;&lt;keyword&gt;generalized interpolation material point method&lt;/keyword&gt;&lt;keyword&gt;large deformation modelling&lt;/keyword&gt;&lt;keyword&gt;strain rate effects&lt;/keyword&gt;&lt;keyword&gt;fall cone test&lt;/keyword&gt;&lt;keyword&gt;progressive failure&lt;/keyword&gt;&lt;keyword&gt;sensitive clays landslides&lt;/keyword&gt;&lt;keyword&gt;undrained shear-strength&lt;/keyword&gt;&lt;keyword&gt;catastrophic failure&lt;/keyword&gt;&lt;keyword&gt;run-out&lt;/keyword&gt;&lt;keyword&gt;landslides&lt;/keyword&gt;&lt;keyword&gt;stability&lt;/keyword&gt;&lt;keyword&gt;behavior&lt;/keyword&gt;&lt;keyword&gt;increases&lt;/keyword&gt;&lt;keyword&gt;slopes&lt;/keyword&gt;&lt;keyword&gt;clays&lt;/keyword&gt;&lt;keyword&gt;soils&lt;/keyword&gt;&lt;/keywords&gt;&lt;dates&gt;&lt;year&gt;2019&lt;/year&gt;&lt;pub-dates&gt;&lt;date&gt;Feb&lt;/date&gt;&lt;/pub-dates&gt;&lt;/dates&gt;&lt;isbn&gt;0266-352x&lt;/isbn&gt;&lt;accession-num&gt;WOS:000457660600019&lt;/accession-num&gt;&lt;urls&gt;&lt;related-urls&gt;&lt;url&gt;&amp;lt;Go to ISI&amp;gt;://WOS:000457660600019&lt;/url&gt;&lt;/related-urls&gt;&lt;/urls&gt;&lt;electronic-resource-num&gt;10.1016/j.compgeo.2018.10.020&lt;/electronic-resource-num&gt;&lt;language&gt;English&lt;/language&gt;&lt;/record&gt;&lt;/Cite&gt;&lt;/EndNote&gt;</w:instrText>
      </w:r>
      <w:r w:rsidR="005B54CB">
        <w:fldChar w:fldCharType="separate"/>
      </w:r>
      <w:r w:rsidR="005B54CB">
        <w:rPr>
          <w:noProof/>
        </w:rPr>
        <w:t>(Tran &amp; Solowski, 2019)</w:t>
      </w:r>
      <w:r w:rsidR="005B54CB">
        <w:fldChar w:fldCharType="end"/>
      </w:r>
      <w:r w:rsidR="005B54CB">
        <w:t>. Therefore, numerical analysis using o</w:t>
      </w:r>
      <w:r w:rsidR="00686F04">
        <w:t xml:space="preserve">ther mesh sizes </w:t>
      </w:r>
      <w:r w:rsidR="005A6ABE">
        <w:t>require</w:t>
      </w:r>
      <w:r w:rsidR="00686F04">
        <w:t xml:space="preserve"> scaling adjustment.</w:t>
      </w:r>
    </w:p>
    <w:p w14:paraId="35E2AB78" w14:textId="77777777" w:rsidR="00482375" w:rsidRPr="00FB60A1" w:rsidRDefault="00482375" w:rsidP="00482375">
      <w:pPr>
        <w:spacing w:after="0" w:line="240" w:lineRule="auto"/>
        <w:jc w:val="center"/>
      </w:pPr>
      <w:r>
        <w:rPr>
          <w:noProof/>
        </w:rPr>
        <w:drawing>
          <wp:inline distT="0" distB="0" distL="0" distR="0" wp14:anchorId="468D67D5" wp14:editId="154F22C2">
            <wp:extent cx="3675117" cy="3348000"/>
            <wp:effectExtent l="0" t="0" r="1905" b="5080"/>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75117" cy="3348000"/>
                    </a:xfrm>
                    <a:prstGeom prst="rect">
                      <a:avLst/>
                    </a:prstGeom>
                    <a:noFill/>
                    <a:ln>
                      <a:noFill/>
                    </a:ln>
                  </pic:spPr>
                </pic:pic>
              </a:graphicData>
            </a:graphic>
          </wp:inline>
        </w:drawing>
      </w:r>
    </w:p>
    <w:p w14:paraId="53D8FDCC" w14:textId="40FDDD22" w:rsidR="00482375" w:rsidRDefault="00482375" w:rsidP="00482375">
      <w:pPr>
        <w:pStyle w:val="Caption"/>
      </w:pPr>
      <w:bookmarkStart w:id="360" w:name="_Ref121406501"/>
      <w:r w:rsidRPr="009440C5">
        <w:t xml:space="preserve">Figure </w:t>
      </w:r>
      <w:fldSimple w:instr=" SEQ Figure \* ARABIC ">
        <w:r w:rsidR="00B2282F">
          <w:rPr>
            <w:noProof/>
          </w:rPr>
          <w:t>23</w:t>
        </w:r>
      </w:fldSimple>
      <w:bookmarkEnd w:id="360"/>
      <w:r w:rsidRPr="009440C5">
        <w:t xml:space="preserve"> </w:t>
      </w:r>
      <w:r w:rsidRPr="00FB60A1">
        <w:t xml:space="preserve">Prediction of retrogression distance in the case of </w:t>
      </w:r>
      <w:r>
        <w:t>rotational</w:t>
      </w:r>
      <w:r w:rsidRPr="00FB60A1">
        <w:t xml:space="preserve"> slides</w:t>
      </w:r>
    </w:p>
    <w:p w14:paraId="6D6B1A4B" w14:textId="7A402325" w:rsidR="00971F90" w:rsidRDefault="00971F90" w:rsidP="00FB60A1">
      <w:pPr>
        <w:pStyle w:val="Caption"/>
        <w:spacing w:after="0"/>
      </w:pPr>
      <w:r>
        <w:rPr>
          <w:noProof/>
        </w:rPr>
        <w:lastRenderedPageBreak/>
        <w:drawing>
          <wp:inline distT="0" distB="0" distL="0" distR="0" wp14:anchorId="0E7FFC39" wp14:editId="56730336">
            <wp:extent cx="3675117" cy="3348000"/>
            <wp:effectExtent l="0" t="0" r="190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5117" cy="3348000"/>
                    </a:xfrm>
                    <a:prstGeom prst="rect">
                      <a:avLst/>
                    </a:prstGeom>
                    <a:noFill/>
                    <a:ln>
                      <a:noFill/>
                    </a:ln>
                  </pic:spPr>
                </pic:pic>
              </a:graphicData>
            </a:graphic>
          </wp:inline>
        </w:drawing>
      </w:r>
    </w:p>
    <w:p w14:paraId="003DB039" w14:textId="34FDF7BE" w:rsidR="00971F90" w:rsidRDefault="001C3C65" w:rsidP="00FB60A1">
      <w:pPr>
        <w:pStyle w:val="Caption"/>
        <w:rPr>
          <w:noProof/>
        </w:rPr>
      </w:pPr>
      <w:bookmarkStart w:id="361" w:name="_Ref121406498"/>
      <w:r w:rsidRPr="009440C5">
        <w:t xml:space="preserve">Figure </w:t>
      </w:r>
      <w:fldSimple w:instr=" SEQ Figure \* ARABIC ">
        <w:r w:rsidR="00B2282F">
          <w:rPr>
            <w:noProof/>
          </w:rPr>
          <w:t>24</w:t>
        </w:r>
      </w:fldSimple>
      <w:bookmarkEnd w:id="361"/>
      <w:r w:rsidRPr="009440C5">
        <w:t xml:space="preserve"> </w:t>
      </w:r>
      <w:r w:rsidR="00FB60A1" w:rsidRPr="00FB60A1">
        <w:t xml:space="preserve">Prediction of retrogression distance in the case of retrogressive slides </w:t>
      </w:r>
    </w:p>
    <w:p w14:paraId="74C0A23E" w14:textId="3911B7DA" w:rsidR="00D17DD7" w:rsidRPr="009440C5" w:rsidRDefault="006C35FA" w:rsidP="006C35FA">
      <w:pPr>
        <w:pStyle w:val="Heading1"/>
      </w:pPr>
      <w:r w:rsidRPr="009440C5">
        <w:t>Conclusion</w:t>
      </w:r>
    </w:p>
    <w:p w14:paraId="6A195F27" w14:textId="0CFF699F" w:rsidR="003E32CB" w:rsidRDefault="003E32CB" w:rsidP="003E32CB">
      <w:pPr>
        <w:suppressAutoHyphens/>
        <w:overflowPunct w:val="0"/>
        <w:autoSpaceDE w:val="0"/>
        <w:autoSpaceDN w:val="0"/>
        <w:adjustRightInd w:val="0"/>
        <w:spacing w:after="0" w:line="480" w:lineRule="auto"/>
        <w:textAlignment w:val="baseline"/>
      </w:pPr>
      <w:r>
        <w:t xml:space="preserve">In the existing literature, numerical analyses of sensitive clay landslides are often conducted using 2D models. Nevertheless, there </w:t>
      </w:r>
      <w:r w:rsidR="00B22FD0">
        <w:t xml:space="preserve">are </w:t>
      </w:r>
      <w:r>
        <w:t xml:space="preserve">evidence that 2D and 3D models can yield notably distinct outcomes. Consequently, we have </w:t>
      </w:r>
      <w:r w:rsidR="00B22FD0">
        <w:t>developed</w:t>
      </w:r>
      <w:r>
        <w:t xml:space="preserve"> a 3D model specifically tailored for analyzing the </w:t>
      </w:r>
      <w:r w:rsidR="00B22FD0">
        <w:t>retrogressive</w:t>
      </w:r>
      <w:r>
        <w:t xml:space="preserve"> failure of </w:t>
      </w:r>
      <w:r w:rsidR="00B22FD0">
        <w:t xml:space="preserve">the </w:t>
      </w:r>
      <w:r w:rsidR="00462FEC">
        <w:t>quick</w:t>
      </w:r>
      <w:r>
        <w:t xml:space="preserve"> clays. This study rigorously compares our model with real-world observations from the Gjerdrum landslides, revealing a high degree of alignment between our numerical predictions and on-site observations.</w:t>
      </w:r>
    </w:p>
    <w:p w14:paraId="7B38E685" w14:textId="4D6176C1" w:rsidR="00E73E44" w:rsidDel="00BF1476" w:rsidRDefault="003E32CB" w:rsidP="003E32CB">
      <w:pPr>
        <w:suppressAutoHyphens/>
        <w:overflowPunct w:val="0"/>
        <w:autoSpaceDE w:val="0"/>
        <w:autoSpaceDN w:val="0"/>
        <w:adjustRightInd w:val="0"/>
        <w:spacing w:after="0" w:line="480" w:lineRule="auto"/>
        <w:textAlignment w:val="baseline"/>
        <w:rPr>
          <w:ins w:id="362" w:author="Steinar Nordal" w:date="2024-01-10T16:43:00Z"/>
          <w:del w:id="363" w:author="Quoc Anh Tran" w:date="2024-01-19T13:24:00Z"/>
        </w:rPr>
      </w:pPr>
      <w:r>
        <w:t xml:space="preserve">One distinctive aspect of our model is its ability to integrate three critical elements: (1) the reconstruction of a 3D terrain coupled with intricate layers of </w:t>
      </w:r>
      <w:r w:rsidR="00462FEC">
        <w:t>quick</w:t>
      </w:r>
      <w:r>
        <w:t xml:space="preserve"> clays; (2) the assignment of 3D soil properties based on Cone Penetration Test (CPTU) data; and (3) the computation of retrogressive distances and the onset of failure within a unified framework, employing large deformation analysis </w:t>
      </w:r>
      <w:del w:id="364" w:author="Steinar Nordal" w:date="2024-01-10T16:41:00Z">
        <w:r w:rsidDel="00DE0F11">
          <w:delText xml:space="preserve">grounded </w:delText>
        </w:r>
      </w:del>
      <w:ins w:id="365" w:author="Steinar Nordal" w:date="2024-01-10T16:41:00Z">
        <w:r w:rsidR="00DE0F11">
          <w:t>ut</w:t>
        </w:r>
      </w:ins>
      <w:ins w:id="366" w:author="Steinar Nordal" w:date="2024-01-10T16:42:00Z">
        <w:r w:rsidR="00DE0F11">
          <w:t>ilizing</w:t>
        </w:r>
      </w:ins>
      <w:ins w:id="367" w:author="Steinar Nordal" w:date="2024-01-10T16:41:00Z">
        <w:r w:rsidR="00DE0F11">
          <w:t xml:space="preserve"> </w:t>
        </w:r>
      </w:ins>
      <w:r>
        <w:t>in the Material Point Method. Our model provides a</w:t>
      </w:r>
      <w:ins w:id="368" w:author="Steinar Nordal" w:date="2024-01-10T16:42:00Z">
        <w:r w:rsidR="00E73E44">
          <w:t xml:space="preserve"> tool </w:t>
        </w:r>
      </w:ins>
      <w:del w:id="369" w:author="Steinar Nordal" w:date="2024-01-10T16:42:00Z">
        <w:r w:rsidDel="00E73E44">
          <w:delText>n avenue</w:delText>
        </w:r>
      </w:del>
      <w:r>
        <w:t xml:space="preserve"> to explore the </w:t>
      </w:r>
      <w:ins w:id="370" w:author="Steinar Nordal" w:date="2024-01-10T16:43:00Z">
        <w:r w:rsidR="00E73E44">
          <w:t>progressive/</w:t>
        </w:r>
      </w:ins>
      <w:ins w:id="371" w:author="Steinar Nordal" w:date="2024-01-10T16:42:00Z">
        <w:r w:rsidR="00E73E44">
          <w:t>retrogressiv</w:t>
        </w:r>
      </w:ins>
      <w:ins w:id="372" w:author="Steinar Nordal" w:date="2024-01-10T16:43:00Z">
        <w:r w:rsidR="00E73E44">
          <w:t>e nature of quick clay slides</w:t>
        </w:r>
        <w:del w:id="373" w:author="Quoc Anh Tran" w:date="2024-01-19T13:24:00Z">
          <w:r w:rsidR="00E73E44" w:rsidDel="00BF1476">
            <w:delText xml:space="preserve"> </w:delText>
          </w:r>
        </w:del>
      </w:ins>
    </w:p>
    <w:p w14:paraId="6A6457D9" w14:textId="333204BD" w:rsidR="003E32CB" w:rsidRDefault="003E32CB" w:rsidP="003E32CB">
      <w:pPr>
        <w:suppressAutoHyphens/>
        <w:overflowPunct w:val="0"/>
        <w:autoSpaceDE w:val="0"/>
        <w:autoSpaceDN w:val="0"/>
        <w:adjustRightInd w:val="0"/>
        <w:spacing w:after="0" w:line="480" w:lineRule="auto"/>
        <w:textAlignment w:val="baseline"/>
      </w:pPr>
      <w:del w:id="374" w:author="Steinar Nordal" w:date="2024-01-10T16:42:00Z">
        <w:r w:rsidDel="00E73E44">
          <w:lastRenderedPageBreak/>
          <w:delText>dynamic</w:delText>
        </w:r>
      </w:del>
      <w:del w:id="375" w:author="Steinar Nordal" w:date="2024-01-10T16:43:00Z">
        <w:r w:rsidDel="00E73E44">
          <w:delText xml:space="preserve"> behavior of sensitive clays</w:delText>
        </w:r>
      </w:del>
      <w:r>
        <w:t xml:space="preserve"> in three dimensions. In addition to serving as an alternative to empirical methods, it offers the capability to predict retrogressive distances</w:t>
      </w:r>
      <w:ins w:id="376" w:author="Steinar Nordal" w:date="2024-01-10T16:44:00Z">
        <w:r w:rsidR="00E73E44">
          <w:t xml:space="preserve"> as well as run out distances for debris material</w:t>
        </w:r>
      </w:ins>
      <w:r>
        <w:t>.</w:t>
      </w:r>
      <w:ins w:id="377" w:author="Gustav Grimstad" w:date="2023-11-03T15:19:00Z">
        <w:r w:rsidR="0048350B">
          <w:t xml:space="preserve"> However, </w:t>
        </w:r>
      </w:ins>
      <w:ins w:id="378" w:author="Steinar Nordal" w:date="2024-01-10T16:44:00Z">
        <w:r w:rsidR="00E73E44">
          <w:t xml:space="preserve">further </w:t>
        </w:r>
      </w:ins>
      <w:ins w:id="379" w:author="Gustav Grimstad" w:date="2023-11-03T15:20:00Z">
        <w:del w:id="380" w:author="Steinar Nordal" w:date="2024-01-10T16:44:00Z">
          <w:r w:rsidR="0048350B" w:rsidDel="00E73E44">
            <w:delText>an increased parametric</w:delText>
          </w:r>
        </w:del>
        <w:r w:rsidR="0048350B">
          <w:t xml:space="preserve"> stud</w:t>
        </w:r>
      </w:ins>
      <w:ins w:id="381" w:author="Steinar Nordal" w:date="2024-01-10T16:44:00Z">
        <w:r w:rsidR="00E73E44">
          <w:t>ies</w:t>
        </w:r>
      </w:ins>
      <w:ins w:id="382" w:author="Quoc Anh Tran" w:date="2024-01-05T13:08:00Z">
        <w:del w:id="383" w:author="Steinar Nordal" w:date="2024-01-10T16:44:00Z">
          <w:r w:rsidR="00A45AAB" w:rsidDel="00E73E44">
            <w:delText>y</w:delText>
          </w:r>
        </w:del>
      </w:ins>
      <w:ins w:id="384" w:author="Gustav Grimstad" w:date="2023-11-03T15:20:00Z">
        <w:r w:rsidR="0048350B">
          <w:t xml:space="preserve"> </w:t>
        </w:r>
      </w:ins>
      <w:ins w:id="385" w:author="Steinar Nordal" w:date="2024-01-10T16:45:00Z">
        <w:r w:rsidR="00E73E44">
          <w:t>are</w:t>
        </w:r>
      </w:ins>
      <w:ins w:id="386" w:author="Gustav Grimstad" w:date="2023-11-03T15:20:00Z">
        <w:del w:id="387" w:author="Steinar Nordal" w:date="2024-01-10T16:45:00Z">
          <w:r w:rsidR="0048350B" w:rsidDel="00E73E44">
            <w:delText>i</w:delText>
          </w:r>
        </w:del>
        <w:del w:id="388" w:author="Steinar Nordal" w:date="2024-01-10T16:44:00Z">
          <w:r w:rsidR="0048350B" w:rsidDel="00E73E44">
            <w:delText>s</w:delText>
          </w:r>
        </w:del>
        <w:r w:rsidR="0048350B">
          <w:t xml:space="preserve"> needed to </w:t>
        </w:r>
      </w:ins>
      <w:ins w:id="389" w:author="Gustav Grimstad" w:date="2023-11-09T10:02:00Z">
        <w:r w:rsidR="00854E43">
          <w:t>give</w:t>
        </w:r>
      </w:ins>
      <w:ins w:id="390" w:author="Gustav Grimstad" w:date="2023-11-03T15:20:00Z">
        <w:r w:rsidR="0048350B">
          <w:t xml:space="preserve"> </w:t>
        </w:r>
      </w:ins>
      <w:ins w:id="391" w:author="Gustav Grimstad" w:date="2023-11-09T10:02:00Z">
        <w:r w:rsidR="002F20CC">
          <w:t xml:space="preserve">possible </w:t>
        </w:r>
      </w:ins>
      <w:ins w:id="392" w:author="Gustav Grimstad" w:date="2023-11-03T15:20:00Z">
        <w:r w:rsidR="0048350B">
          <w:t xml:space="preserve">recommendations </w:t>
        </w:r>
      </w:ins>
      <w:ins w:id="393" w:author="Gustav Grimstad" w:date="2023-11-09T10:01:00Z">
        <w:r w:rsidR="009542FE">
          <w:t>for</w:t>
        </w:r>
      </w:ins>
      <w:ins w:id="394" w:author="Gustav Grimstad" w:date="2023-11-09T10:03:00Z">
        <w:r w:rsidR="00A5616C">
          <w:t xml:space="preserve"> parameters</w:t>
        </w:r>
      </w:ins>
      <w:ins w:id="395" w:author="Gustav Grimstad" w:date="2023-11-09T10:05:00Z">
        <w:r w:rsidR="005A4DB1">
          <w:t xml:space="preserve"> and findings</w:t>
        </w:r>
      </w:ins>
      <w:ins w:id="396" w:author="Gustav Grimstad" w:date="2023-11-09T10:03:00Z">
        <w:r w:rsidR="00A5616C">
          <w:t>, enabling</w:t>
        </w:r>
      </w:ins>
      <w:ins w:id="397" w:author="Gustav Grimstad" w:date="2023-11-09T10:01:00Z">
        <w:r w:rsidR="009542FE">
          <w:t xml:space="preserve"> </w:t>
        </w:r>
      </w:ins>
      <w:ins w:id="398" w:author="Gustav Grimstad" w:date="2023-11-09T10:03:00Z">
        <w:r w:rsidR="00A5616C">
          <w:t>utilization of</w:t>
        </w:r>
      </w:ins>
      <w:ins w:id="399" w:author="Gustav Grimstad" w:date="2023-11-09T10:02:00Z">
        <w:r w:rsidR="00854E43">
          <w:t xml:space="preserve"> this met</w:t>
        </w:r>
      </w:ins>
      <w:ins w:id="400" w:author="Gustav Grimstad" w:date="2023-11-09T10:03:00Z">
        <w:r w:rsidR="00854E43">
          <w:t xml:space="preserve">hod </w:t>
        </w:r>
        <w:r w:rsidR="00E23B7E">
          <w:t xml:space="preserve">in </w:t>
        </w:r>
      </w:ins>
      <w:ins w:id="401" w:author="Gustav Grimstad" w:date="2023-11-09T10:04:00Z">
        <w:r w:rsidR="00E23B7E">
          <w:t xml:space="preserve">evaluation of </w:t>
        </w:r>
        <w:r w:rsidR="00607FBA">
          <w:t xml:space="preserve">possible </w:t>
        </w:r>
        <w:r w:rsidR="00E23B7E">
          <w:t>impact</w:t>
        </w:r>
        <w:r w:rsidR="00607FBA">
          <w:t xml:space="preserve"> areas </w:t>
        </w:r>
      </w:ins>
      <w:ins w:id="402" w:author="Gustav Grimstad" w:date="2023-11-09T10:05:00Z">
        <w:r w:rsidR="00607FBA">
          <w:t>in hazard mapping.</w:t>
        </w:r>
      </w:ins>
    </w:p>
    <w:p w14:paraId="3E08FC9A" w14:textId="06076918" w:rsidR="003E32CB" w:rsidRDefault="003E32CB" w:rsidP="003E32CB">
      <w:pPr>
        <w:suppressAutoHyphens/>
        <w:overflowPunct w:val="0"/>
        <w:autoSpaceDE w:val="0"/>
        <w:autoSpaceDN w:val="0"/>
        <w:adjustRightInd w:val="0"/>
        <w:spacing w:after="0" w:line="480" w:lineRule="auto"/>
        <w:textAlignment w:val="baseline"/>
      </w:pPr>
      <w:r>
        <w:t xml:space="preserve">Moreover, our research quantifies the impact of the softening rate on sensitive clay layers, which is a critical factor governing the failure mechanisms of sensitive clay landslides. Notably, </w:t>
      </w:r>
      <w:r w:rsidR="00B079F9" w:rsidRPr="00B079F9">
        <w:t>our numerical findings suggest that the initial shear band may not be strictly confined to propagating exclusively along the quick clay layers. Instead, it's plausible that shear bands align with the quick clay layers during the retrogressive process.</w:t>
      </w:r>
      <w:ins w:id="403" w:author="Steinar Nordal" w:date="2024-01-10T16:46:00Z">
        <w:r w:rsidR="00E73E44">
          <w:t xml:space="preserve"> This is as </w:t>
        </w:r>
        <w:del w:id="404" w:author="Quoc Anh Tran" w:date="2024-01-19T13:23:00Z">
          <w:r w:rsidR="00E73E44" w:rsidDel="00BF1476">
            <w:delText>excpected</w:delText>
          </w:r>
        </w:del>
      </w:ins>
      <w:ins w:id="405" w:author="Quoc Anh Tran" w:date="2024-01-19T13:23:00Z">
        <w:r w:rsidR="00BF1476">
          <w:t>expected</w:t>
        </w:r>
      </w:ins>
      <w:ins w:id="406" w:author="Steinar Nordal" w:date="2024-01-10T16:46:00Z">
        <w:r w:rsidR="00E73E44">
          <w:t>.</w:t>
        </w:r>
      </w:ins>
    </w:p>
    <w:p w14:paraId="28DE95EA" w14:textId="4D1A3539" w:rsidR="003E32CB" w:rsidRDefault="00E73E44" w:rsidP="003E32CB">
      <w:pPr>
        <w:suppressAutoHyphens/>
        <w:overflowPunct w:val="0"/>
        <w:autoSpaceDE w:val="0"/>
        <w:autoSpaceDN w:val="0"/>
        <w:adjustRightInd w:val="0"/>
        <w:spacing w:after="0" w:line="480" w:lineRule="auto"/>
        <w:textAlignment w:val="baseline"/>
      </w:pPr>
      <w:ins w:id="407" w:author="Steinar Nordal" w:date="2024-01-10T16:46:00Z">
        <w:r>
          <w:t>I</w:t>
        </w:r>
      </w:ins>
      <w:del w:id="408" w:author="Steinar Nordal" w:date="2024-01-10T16:46:00Z">
        <w:r w:rsidR="003E32CB" w:rsidDel="00E73E44">
          <w:delText>Nevertheless, i</w:delText>
        </w:r>
      </w:del>
      <w:r w:rsidR="003E32CB">
        <w:t>t's essential to acknowledge certain limitations of our model: (1) The 3D numerical model is presently limited to total stress analysis</w:t>
      </w:r>
      <w:del w:id="409" w:author="Steinar Nordal" w:date="2024-01-10T16:46:00Z">
        <w:r w:rsidR="003E32CB" w:rsidDel="00E73E44">
          <w:delText xml:space="preserve"> at a slope scale</w:delText>
        </w:r>
      </w:del>
      <w:r w:rsidR="003E32CB">
        <w:t xml:space="preserve">; (2) Accurate detection of sensitive clay layers and precise characterization of soil properties are </w:t>
      </w:r>
      <w:del w:id="410" w:author="Quoc Anh Tran" w:date="2024-01-19T13:24:00Z">
        <w:r w:rsidR="003E32CB" w:rsidDel="00BF1476">
          <w:delText xml:space="preserve">prerequisites </w:delText>
        </w:r>
      </w:del>
      <w:ins w:id="411" w:author="Steinar Nordal" w:date="2024-01-10T16:47:00Z">
        <w:del w:id="412" w:author="Quoc Anh Tran" w:date="2024-01-19T13:24:00Z">
          <w:r w:rsidDel="00BF1476">
            <w:delText>for</w:delText>
          </w:r>
        </w:del>
      </w:ins>
      <w:ins w:id="413" w:author="Quoc Anh Tran" w:date="2024-01-19T13:24:00Z">
        <w:r w:rsidR="00BF1476">
          <w:t>prerequisites for</w:t>
        </w:r>
      </w:ins>
      <w:ins w:id="414" w:author="Steinar Nordal" w:date="2024-01-10T16:47:00Z">
        <w:r>
          <w:t xml:space="preserve"> good simulations.</w:t>
        </w:r>
      </w:ins>
      <w:del w:id="415" w:author="Steinar Nordal" w:date="2024-01-10T16:46:00Z">
        <w:r w:rsidR="003E32CB" w:rsidDel="00E73E44">
          <w:delText>to avoid overestimation of retrogressive distances in numerical predictions</w:delText>
        </w:r>
      </w:del>
      <w:r w:rsidR="003E32CB">
        <w:t>; (3) The computational demands are substantial, necessitating access to high-performance computing facilities.</w:t>
      </w:r>
    </w:p>
    <w:p w14:paraId="1A021368" w14:textId="2AD9C706" w:rsidR="003E32CB" w:rsidRPr="009440C5" w:rsidRDefault="003E32CB" w:rsidP="003E32CB">
      <w:pPr>
        <w:suppressAutoHyphens/>
        <w:overflowPunct w:val="0"/>
        <w:autoSpaceDE w:val="0"/>
        <w:autoSpaceDN w:val="0"/>
        <w:adjustRightInd w:val="0"/>
        <w:spacing w:after="0" w:line="480" w:lineRule="auto"/>
        <w:textAlignment w:val="baseline"/>
      </w:pPr>
      <w:r>
        <w:t xml:space="preserve">To achieve a more comprehensive understanding </w:t>
      </w:r>
      <w:del w:id="416" w:author="Quoc Anh Tran" w:date="2024-01-19T13:25:00Z">
        <w:r w:rsidDel="00BF1476">
          <w:delText>of the realistic failure</w:delText>
        </w:r>
      </w:del>
      <w:ins w:id="417" w:author="Quoc Anh Tran" w:date="2024-01-19T13:25:00Z">
        <w:r w:rsidR="00BF1476">
          <w:t>of failure</w:t>
        </w:r>
      </w:ins>
      <w:r>
        <w:t xml:space="preserve"> mechanisms of sensitive clay landslides, the pursuit of effective stress analysis </w:t>
      </w:r>
      <w:ins w:id="418" w:author="Steinar Nordal" w:date="2024-01-10T16:47:00Z">
        <w:r w:rsidR="00E73E44">
          <w:t xml:space="preserve">should be considered for </w:t>
        </w:r>
      </w:ins>
      <w:del w:id="419" w:author="Steinar Nordal" w:date="2024-01-10T16:47:00Z">
        <w:r w:rsidDel="00E73E44">
          <w:delText xml:space="preserve">could be a promising avenue for </w:delText>
        </w:r>
      </w:del>
      <w:r>
        <w:t>future research.</w:t>
      </w:r>
    </w:p>
    <w:p w14:paraId="53125E95" w14:textId="77777777" w:rsidR="007225DB" w:rsidRPr="009440C5" w:rsidRDefault="007225DB" w:rsidP="00484A82">
      <w:pPr>
        <w:pStyle w:val="Heading1"/>
      </w:pPr>
      <w:r w:rsidRPr="009440C5">
        <w:t>Acknowledgements</w:t>
      </w:r>
    </w:p>
    <w:p w14:paraId="02C3504D" w14:textId="035201D5" w:rsidR="007225DB" w:rsidRPr="009440C5" w:rsidRDefault="00170310" w:rsidP="007225DB">
      <w:pPr>
        <w:suppressAutoHyphens/>
        <w:overflowPunct w:val="0"/>
        <w:autoSpaceDE w:val="0"/>
        <w:autoSpaceDN w:val="0"/>
        <w:adjustRightInd w:val="0"/>
        <w:spacing w:after="0" w:line="480" w:lineRule="auto"/>
        <w:textAlignment w:val="baseline"/>
      </w:pPr>
      <w:r>
        <w:t xml:space="preserve">The authors gratefully acknowledge Dr. </w:t>
      </w:r>
      <w:r w:rsidR="00F05B47" w:rsidRPr="00F05B47">
        <w:t>Samson Abate Degago</w:t>
      </w:r>
      <w:r>
        <w:t xml:space="preserve"> </w:t>
      </w:r>
      <w:r w:rsidR="00F05B47">
        <w:t xml:space="preserve">from Norwegian Public Roads Administration for </w:t>
      </w:r>
      <w:r w:rsidR="00195543">
        <w:t>constructive discussion</w:t>
      </w:r>
      <w:r>
        <w:t xml:space="preserve">. </w:t>
      </w:r>
      <w:r w:rsidR="006941EB">
        <w:t>The</w:t>
      </w:r>
      <w:r w:rsidR="007225DB" w:rsidRPr="009440C5">
        <w:t xml:space="preserve"> research received support from the European Union’s Horizon 2020 research and innovation program under the grant agreement 101022007.</w:t>
      </w:r>
      <w:r w:rsidR="003F5ECE" w:rsidRPr="003F5ECE">
        <w:t xml:space="preserve"> The computations were performed on High Performance Computing resources provided by </w:t>
      </w:r>
      <w:r w:rsidR="003F5ECE" w:rsidRPr="003F5ECE">
        <w:lastRenderedPageBreak/>
        <w:t>UNINETT Sigma2 - the National Infrastructure for High Performance Computing and Data Storage in Norway.</w:t>
      </w:r>
    </w:p>
    <w:p w14:paraId="19EC491B" w14:textId="77777777" w:rsidR="007225DB" w:rsidRPr="009440C5" w:rsidRDefault="007225DB" w:rsidP="00484A82">
      <w:pPr>
        <w:pStyle w:val="Heading1"/>
      </w:pPr>
      <w:r w:rsidRPr="009440C5">
        <w:t>Code availability</w:t>
      </w:r>
    </w:p>
    <w:p w14:paraId="77C6E97A" w14:textId="10329699" w:rsidR="00D17DD7" w:rsidRPr="009440C5" w:rsidRDefault="007225DB" w:rsidP="00484A82">
      <w:pPr>
        <w:suppressAutoHyphens/>
        <w:overflowPunct w:val="0"/>
        <w:autoSpaceDE w:val="0"/>
        <w:autoSpaceDN w:val="0"/>
        <w:adjustRightInd w:val="0"/>
        <w:spacing w:after="0" w:line="480" w:lineRule="auto"/>
        <w:textAlignment w:val="baseline"/>
      </w:pPr>
      <w:r w:rsidRPr="009440C5">
        <w:t>Instructions for replicating the numerical results in this paper are given at the open-source platform GitHub. Also, the open-source code is shared in this platform for interested users to take up and make use of the results.</w:t>
      </w:r>
    </w:p>
    <w:p w14:paraId="032E57CE" w14:textId="1AA3552D" w:rsidR="009B1565" w:rsidRPr="009440C5" w:rsidRDefault="00501347" w:rsidP="007C5904">
      <w:pPr>
        <w:pStyle w:val="Heading1"/>
      </w:pPr>
      <w:r w:rsidRPr="009440C5">
        <w:t>Reference</w:t>
      </w:r>
    </w:p>
    <w:p w14:paraId="280BA373" w14:textId="77777777" w:rsidR="00932E53" w:rsidRPr="00932E53" w:rsidRDefault="009B1565" w:rsidP="000E2A8D">
      <w:pPr>
        <w:pStyle w:val="EndNoteBibliography"/>
        <w:spacing w:after="0"/>
        <w:ind w:left="720" w:hanging="720"/>
        <w:jc w:val="both"/>
      </w:pPr>
      <w:r w:rsidRPr="009440C5">
        <w:rPr>
          <w:b/>
          <w:sz w:val="40"/>
          <w:szCs w:val="40"/>
        </w:rPr>
        <w:fldChar w:fldCharType="begin"/>
      </w:r>
      <w:r w:rsidRPr="00E45489">
        <w:rPr>
          <w:b/>
          <w:sz w:val="40"/>
          <w:szCs w:val="40"/>
          <w:lang w:val="fr-FR"/>
        </w:rPr>
        <w:instrText xml:space="preserve"> ADDIN EN.REFLIST </w:instrText>
      </w:r>
      <w:r w:rsidRPr="009440C5">
        <w:rPr>
          <w:b/>
          <w:sz w:val="40"/>
          <w:szCs w:val="40"/>
        </w:rPr>
        <w:fldChar w:fldCharType="separate"/>
      </w:r>
      <w:r w:rsidR="00932E53" w:rsidRPr="00932E53">
        <w:t>Alison McQuillan, N. B., T. Yacoub. (2021). On the comparison of 2D and 3D stability analyses of an anisotropic slope. RIC2021: Rocscience International Conference, Toronto, Canada.</w:t>
      </w:r>
    </w:p>
    <w:p w14:paraId="072E2449" w14:textId="76C034B6" w:rsidR="00932E53" w:rsidRPr="00932E53" w:rsidRDefault="00932E53" w:rsidP="000E2A8D">
      <w:pPr>
        <w:pStyle w:val="EndNoteBibliography"/>
        <w:spacing w:after="0"/>
        <w:ind w:left="720" w:hanging="720"/>
        <w:jc w:val="both"/>
      </w:pPr>
      <w:r w:rsidRPr="00932E53">
        <w:t xml:space="preserve">Dey, R., Hawlader, B., Phillips, R., &amp; Soga, K. (2015). Large deformation finite-element modelling of progressive failure leading to spread in sensitive clay slopes. </w:t>
      </w:r>
      <w:r w:rsidRPr="00932E53">
        <w:rPr>
          <w:i/>
        </w:rPr>
        <w:t>Geotechnique</w:t>
      </w:r>
      <w:r w:rsidRPr="00932E53">
        <w:t>,</w:t>
      </w:r>
      <w:r w:rsidRPr="00932E53">
        <w:rPr>
          <w:i/>
        </w:rPr>
        <w:t xml:space="preserve"> 65</w:t>
      </w:r>
      <w:r w:rsidRPr="00932E53">
        <w:t xml:space="preserve">(8), 657-668. </w:t>
      </w:r>
      <w:hyperlink r:id="rId39" w:history="1">
        <w:r w:rsidRPr="00932E53">
          <w:rPr>
            <w:rStyle w:val="Hyperlink"/>
          </w:rPr>
          <w:t>https://doi.org/10.1680/geot.14.P.193</w:t>
        </w:r>
      </w:hyperlink>
      <w:r w:rsidRPr="00932E53">
        <w:t xml:space="preserve"> </w:t>
      </w:r>
    </w:p>
    <w:p w14:paraId="5D58A8D6" w14:textId="2DEDEE34" w:rsidR="00932E53" w:rsidRPr="00932E53" w:rsidRDefault="00932E53" w:rsidP="000E2A8D">
      <w:pPr>
        <w:pStyle w:val="EndNoteBibliography"/>
        <w:spacing w:after="0"/>
        <w:ind w:left="720" w:hanging="720"/>
        <w:jc w:val="both"/>
      </w:pPr>
      <w:r w:rsidRPr="00932E53">
        <w:t xml:space="preserve">Fernandez, F., Vargas, E. D., &amp; Velloso, R. Q. (2020). A 3D discretization procedure for the material point method (MPM). </w:t>
      </w:r>
      <w:r w:rsidRPr="00932E53">
        <w:rPr>
          <w:i/>
        </w:rPr>
        <w:t>Computational Particle Mechanics</w:t>
      </w:r>
      <w:r w:rsidRPr="00932E53">
        <w:t>,</w:t>
      </w:r>
      <w:r w:rsidRPr="00932E53">
        <w:rPr>
          <w:i/>
        </w:rPr>
        <w:t xml:space="preserve"> 7</w:t>
      </w:r>
      <w:r w:rsidRPr="00932E53">
        <w:t xml:space="preserve">(4), 725-733. </w:t>
      </w:r>
      <w:hyperlink r:id="rId40" w:history="1">
        <w:r w:rsidRPr="00932E53">
          <w:rPr>
            <w:rStyle w:val="Hyperlink"/>
          </w:rPr>
          <w:t>https://doi.org/10.1007/s40571-019-00303-7</w:t>
        </w:r>
      </w:hyperlink>
      <w:r w:rsidRPr="00932E53">
        <w:t xml:space="preserve"> </w:t>
      </w:r>
    </w:p>
    <w:p w14:paraId="635D6193" w14:textId="77777777" w:rsidR="00932E53" w:rsidRPr="00932E53" w:rsidRDefault="00932E53" w:rsidP="000E2A8D">
      <w:pPr>
        <w:pStyle w:val="EndNoteBibliography"/>
        <w:spacing w:after="0"/>
        <w:ind w:left="720" w:hanging="720"/>
        <w:jc w:val="both"/>
      </w:pPr>
      <w:r w:rsidRPr="00932E53">
        <w:t xml:space="preserve">Grimstad, G., Nordal, S., Solberg, I.-L., &amp; Ottesen, H. B. (2022). Om kvikkleire og skredet den 30. desember 2020 i Gjerdrum. </w:t>
      </w:r>
      <w:r w:rsidRPr="00932E53">
        <w:rPr>
          <w:i/>
        </w:rPr>
        <w:t>Naturen</w:t>
      </w:r>
      <w:r w:rsidRPr="00932E53">
        <w:t>,</w:t>
      </w:r>
      <w:r w:rsidRPr="00932E53">
        <w:rPr>
          <w:i/>
        </w:rPr>
        <w:t xml:space="preserve"> 146</w:t>
      </w:r>
      <w:r w:rsidRPr="00932E53">
        <w:t xml:space="preserve">(2-3). </w:t>
      </w:r>
    </w:p>
    <w:p w14:paraId="7A66278D" w14:textId="1D1C4166" w:rsidR="00932E53" w:rsidRPr="00932E53" w:rsidRDefault="00932E53" w:rsidP="000E2A8D">
      <w:pPr>
        <w:pStyle w:val="EndNoteBibliography"/>
        <w:spacing w:after="0"/>
        <w:ind w:left="720" w:hanging="720"/>
        <w:jc w:val="both"/>
      </w:pPr>
      <w:r w:rsidRPr="00932E53">
        <w:t xml:space="preserve">Hungr, O., Leroueil, S., &amp; Picarelli, L. (2014). The Varnes classification of landslide types, an update. </w:t>
      </w:r>
      <w:r w:rsidRPr="00932E53">
        <w:rPr>
          <w:i/>
        </w:rPr>
        <w:t>Landslides</w:t>
      </w:r>
      <w:r w:rsidRPr="00932E53">
        <w:t>,</w:t>
      </w:r>
      <w:r w:rsidRPr="00932E53">
        <w:rPr>
          <w:i/>
        </w:rPr>
        <w:t xml:space="preserve"> 11</w:t>
      </w:r>
      <w:r w:rsidRPr="00932E53">
        <w:t xml:space="preserve">(2), 167-194. </w:t>
      </w:r>
      <w:hyperlink r:id="rId41" w:history="1">
        <w:r w:rsidRPr="00932E53">
          <w:rPr>
            <w:rStyle w:val="Hyperlink"/>
          </w:rPr>
          <w:t>https://doi.org/10.1007/s10346-013-0436-y</w:t>
        </w:r>
      </w:hyperlink>
      <w:r w:rsidRPr="00932E53">
        <w:t xml:space="preserve"> </w:t>
      </w:r>
    </w:p>
    <w:p w14:paraId="3B4D1F33" w14:textId="77777777" w:rsidR="00932E53" w:rsidRPr="00932E53" w:rsidRDefault="00932E53" w:rsidP="000E2A8D">
      <w:pPr>
        <w:pStyle w:val="EndNoteBibliography"/>
        <w:spacing w:after="0"/>
        <w:ind w:left="720" w:hanging="720"/>
        <w:jc w:val="both"/>
      </w:pPr>
      <w:r w:rsidRPr="00932E53">
        <w:t>J.S. L’Heureux, O. A. H., A.P. Paniagua-Lopez, S. Lacasse. (2018). Impact of climate change and human activity on quick clay landslide occurrence in Norway. Second JTC1 Workshops on Triggering and Propagation of Rapid Flow-like Landslides, Hong Kong.</w:t>
      </w:r>
    </w:p>
    <w:p w14:paraId="521EC805" w14:textId="14ACBC16" w:rsidR="00932E53" w:rsidRPr="00932E53" w:rsidRDefault="00932E53" w:rsidP="000E2A8D">
      <w:pPr>
        <w:pStyle w:val="EndNoteBibliography"/>
        <w:ind w:left="720" w:hanging="720"/>
        <w:jc w:val="both"/>
      </w:pPr>
      <w:r w:rsidRPr="00932E53">
        <w:t xml:space="preserve">Liu, Z. Q., L'heureux, J. S., Glimsdal, S., &amp; Lacasse, S. (2021). Modelling of mobility of Rissa landslide and following tsunami. </w:t>
      </w:r>
      <w:r w:rsidRPr="00932E53">
        <w:rPr>
          <w:i/>
        </w:rPr>
        <w:t>Computers and Geotechnics</w:t>
      </w:r>
      <w:r w:rsidRPr="00932E53">
        <w:t>,</w:t>
      </w:r>
      <w:r w:rsidRPr="00932E53">
        <w:rPr>
          <w:i/>
        </w:rPr>
        <w:t xml:space="preserve"> 140</w:t>
      </w:r>
      <w:r w:rsidRPr="00932E53">
        <w:t xml:space="preserve">. </w:t>
      </w:r>
      <w:hyperlink r:id="rId42" w:history="1">
        <w:r w:rsidRPr="00932E53">
          <w:rPr>
            <w:rStyle w:val="Hyperlink"/>
          </w:rPr>
          <w:t>https://doi.org/ARTN</w:t>
        </w:r>
      </w:hyperlink>
      <w:r w:rsidRPr="00932E53">
        <w:t xml:space="preserve"> 104388</w:t>
      </w:r>
    </w:p>
    <w:p w14:paraId="60603309" w14:textId="77777777" w:rsidR="00932E53" w:rsidRPr="00932E53" w:rsidRDefault="00932E53" w:rsidP="000E2A8D">
      <w:pPr>
        <w:pStyle w:val="EndNoteBibliography"/>
        <w:spacing w:after="0"/>
        <w:ind w:left="720" w:hanging="720"/>
        <w:jc w:val="both"/>
      </w:pPr>
      <w:r w:rsidRPr="00932E53">
        <w:t xml:space="preserve">10.1016/j.compgeo.2021.104388 </w:t>
      </w:r>
    </w:p>
    <w:p w14:paraId="492B56E0" w14:textId="67D2DFAA" w:rsidR="00932E53" w:rsidRPr="00932E53" w:rsidRDefault="00932E53" w:rsidP="000E2A8D">
      <w:pPr>
        <w:pStyle w:val="EndNoteBibliography"/>
        <w:spacing w:after="0"/>
        <w:ind w:left="720" w:hanging="720"/>
        <w:jc w:val="both"/>
      </w:pPr>
      <w:r w:rsidRPr="00932E53">
        <w:t xml:space="preserve">Locat, A., Jostad, H. P., &amp; Leroueil, S. (2013). Numerical modeling of progressive failure and its implications for spreads in sensitive clays. </w:t>
      </w:r>
      <w:r w:rsidRPr="00932E53">
        <w:rPr>
          <w:i/>
        </w:rPr>
        <w:t>Canadian Geotechnical Journal</w:t>
      </w:r>
      <w:r w:rsidRPr="00932E53">
        <w:t>,</w:t>
      </w:r>
      <w:r w:rsidRPr="00932E53">
        <w:rPr>
          <w:i/>
        </w:rPr>
        <w:t xml:space="preserve"> 50</w:t>
      </w:r>
      <w:r w:rsidRPr="00932E53">
        <w:t xml:space="preserve">(9), 961-978. </w:t>
      </w:r>
      <w:hyperlink r:id="rId43" w:history="1">
        <w:r w:rsidRPr="00932E53">
          <w:rPr>
            <w:rStyle w:val="Hyperlink"/>
          </w:rPr>
          <w:t>https://doi.org/10.1139/cgj-2012-0390</w:t>
        </w:r>
      </w:hyperlink>
      <w:r w:rsidRPr="00932E53">
        <w:t xml:space="preserve"> </w:t>
      </w:r>
    </w:p>
    <w:p w14:paraId="3E90F051" w14:textId="4EA4FBD2" w:rsidR="00932E53" w:rsidRPr="00932E53" w:rsidRDefault="00932E53" w:rsidP="000E2A8D">
      <w:pPr>
        <w:pStyle w:val="EndNoteBibliography"/>
        <w:spacing w:after="0"/>
        <w:ind w:left="720" w:hanging="720"/>
        <w:jc w:val="both"/>
      </w:pPr>
      <w:r w:rsidRPr="00932E53">
        <w:t xml:space="preserve">Locat, A., Leroueil, S., Bernander, S., Demers, D., Jostad, H. P., &amp; Ouehb, L. (2011). Progressive failures in eastern Canadian and Scandinavian sensitive clays. </w:t>
      </w:r>
      <w:r w:rsidRPr="00932E53">
        <w:rPr>
          <w:i/>
        </w:rPr>
        <w:t>Canadian Geotechnical Journal</w:t>
      </w:r>
      <w:r w:rsidRPr="00932E53">
        <w:t>,</w:t>
      </w:r>
      <w:r w:rsidRPr="00932E53">
        <w:rPr>
          <w:i/>
        </w:rPr>
        <w:t xml:space="preserve"> 48</w:t>
      </w:r>
      <w:r w:rsidRPr="00932E53">
        <w:t xml:space="preserve">(11), 1696-1712. </w:t>
      </w:r>
      <w:hyperlink r:id="rId44" w:history="1">
        <w:r w:rsidRPr="00932E53">
          <w:rPr>
            <w:rStyle w:val="Hyperlink"/>
          </w:rPr>
          <w:t>https://doi.org/10.1139/T11-059</w:t>
        </w:r>
      </w:hyperlink>
      <w:r w:rsidRPr="00932E53">
        <w:t xml:space="preserve"> </w:t>
      </w:r>
    </w:p>
    <w:p w14:paraId="5A1CD6B8" w14:textId="77777777" w:rsidR="00932E53" w:rsidRPr="00932E53" w:rsidRDefault="00932E53" w:rsidP="000E2A8D">
      <w:pPr>
        <w:pStyle w:val="EndNoteBibliography"/>
        <w:spacing w:after="0"/>
        <w:ind w:left="720" w:hanging="720"/>
        <w:jc w:val="both"/>
      </w:pPr>
      <w:r w:rsidRPr="00932E53">
        <w:t xml:space="preserve">Multiconsult. (2021a-a). </w:t>
      </w:r>
      <w:r w:rsidRPr="00932E53">
        <w:rPr>
          <w:i/>
        </w:rPr>
        <w:t>0226192-01-RIG-BER-001 rev00 Teknisk beregningrapport – Parametere</w:t>
      </w:r>
      <w:r w:rsidRPr="00932E53">
        <w:t xml:space="preserve">. O. Multiconsult. </w:t>
      </w:r>
    </w:p>
    <w:p w14:paraId="632DE87F" w14:textId="77777777" w:rsidR="00932E53" w:rsidRPr="00932E53" w:rsidRDefault="00932E53" w:rsidP="000E2A8D">
      <w:pPr>
        <w:pStyle w:val="EndNoteBibliography"/>
        <w:spacing w:after="0"/>
        <w:ind w:left="720" w:hanging="720"/>
        <w:jc w:val="both"/>
      </w:pPr>
      <w:r w:rsidRPr="00932E53">
        <w:t xml:space="preserve">Multiconsult. (2021a-b). </w:t>
      </w:r>
      <w:r w:rsidRPr="00932E53">
        <w:rPr>
          <w:i/>
        </w:rPr>
        <w:t>10226192-01-RIG-BER-001 rev00 Teknisk beregningrapport. Parametere</w:t>
      </w:r>
      <w:r w:rsidRPr="00932E53">
        <w:t xml:space="preserve"> (Oslo: Multiconsult, Issue. </w:t>
      </w:r>
    </w:p>
    <w:p w14:paraId="7100314A" w14:textId="3D91EB2D" w:rsidR="00932E53" w:rsidRPr="00932E53" w:rsidRDefault="00932E53" w:rsidP="000E2A8D">
      <w:pPr>
        <w:pStyle w:val="EndNoteBibliography"/>
        <w:spacing w:after="0"/>
        <w:ind w:left="720" w:hanging="720"/>
        <w:jc w:val="both"/>
      </w:pPr>
      <w:r w:rsidRPr="00932E53">
        <w:lastRenderedPageBreak/>
        <w:t xml:space="preserve">Rippa, S. (1999). An algorithm for selecting a good value for the parameter c in radial basis function interpolation. </w:t>
      </w:r>
      <w:r w:rsidRPr="00932E53">
        <w:rPr>
          <w:i/>
        </w:rPr>
        <w:t>Advances in Computational Mathematics</w:t>
      </w:r>
      <w:r w:rsidRPr="00932E53">
        <w:t>,</w:t>
      </w:r>
      <w:r w:rsidRPr="00932E53">
        <w:rPr>
          <w:i/>
        </w:rPr>
        <w:t xml:space="preserve"> 11</w:t>
      </w:r>
      <w:r w:rsidRPr="00932E53">
        <w:t xml:space="preserve">(2-3), 193-210. </w:t>
      </w:r>
      <w:hyperlink r:id="rId45" w:history="1">
        <w:r w:rsidRPr="00932E53">
          <w:rPr>
            <w:rStyle w:val="Hyperlink"/>
          </w:rPr>
          <w:t>https://doi.org/Doi</w:t>
        </w:r>
      </w:hyperlink>
      <w:r w:rsidRPr="00932E53">
        <w:t xml:space="preserve"> 10.1023/A:1018975909870 </w:t>
      </w:r>
    </w:p>
    <w:p w14:paraId="6F0FF9E2" w14:textId="77777777" w:rsidR="00932E53" w:rsidRPr="00932E53" w:rsidRDefault="00932E53" w:rsidP="000E2A8D">
      <w:pPr>
        <w:pStyle w:val="EndNoteBibliography"/>
        <w:spacing w:after="0"/>
        <w:ind w:left="720" w:hanging="720"/>
        <w:jc w:val="both"/>
      </w:pPr>
      <w:r w:rsidRPr="00932E53">
        <w:t xml:space="preserve">Ryan, I., Ottesen, H. B., Nordal, S., Bruvoll, A., Hæreid, G. O., Solberg, I.,, &amp; al., e. (2021). </w:t>
      </w:r>
      <w:r w:rsidRPr="00932E53">
        <w:rPr>
          <w:i/>
        </w:rPr>
        <w:t>Årsakene til kvikkleireskredet i Gjerdrum 2020</w:t>
      </w:r>
      <w:r w:rsidRPr="00932E53">
        <w:t xml:space="preserve">. </w:t>
      </w:r>
    </w:p>
    <w:p w14:paraId="6FD27AA4" w14:textId="77777777" w:rsidR="00932E53" w:rsidRPr="00932E53" w:rsidRDefault="00932E53" w:rsidP="000E2A8D">
      <w:pPr>
        <w:pStyle w:val="EndNoteBibliography"/>
        <w:spacing w:after="0"/>
        <w:ind w:left="720" w:hanging="720"/>
        <w:jc w:val="both"/>
      </w:pPr>
      <w:r w:rsidRPr="00932E53">
        <w:t xml:space="preserve">Toril Wiig, S.-A. S. o. E. D. H. (2020). </w:t>
      </w:r>
      <w:r w:rsidRPr="00932E53">
        <w:rPr>
          <w:i/>
        </w:rPr>
        <w:t>Sikkerhet mot kvikkleireskred</w:t>
      </w:r>
      <w:r w:rsidRPr="00932E53">
        <w:t xml:space="preserve">. N. v.-o. energidirektorat. </w:t>
      </w:r>
    </w:p>
    <w:p w14:paraId="33BA28CF" w14:textId="2C1E4799" w:rsidR="00932E53" w:rsidRPr="00932E53" w:rsidRDefault="00932E53" w:rsidP="000E2A8D">
      <w:pPr>
        <w:pStyle w:val="EndNoteBibliography"/>
        <w:spacing w:after="0"/>
        <w:ind w:left="720" w:hanging="720"/>
        <w:jc w:val="both"/>
      </w:pPr>
      <w:r w:rsidRPr="00932E53">
        <w:t xml:space="preserve">Tran, Q. A., &amp; Solowski, W. (2019). Generalized Interpolation Material Point Method modelling of large deformation problems including strain-rate effects - Application to penetration and progressive failure problems. </w:t>
      </w:r>
      <w:r w:rsidRPr="00932E53">
        <w:rPr>
          <w:i/>
        </w:rPr>
        <w:t>Computers and Geotechnics</w:t>
      </w:r>
      <w:r w:rsidRPr="00932E53">
        <w:t>,</w:t>
      </w:r>
      <w:r w:rsidRPr="00932E53">
        <w:rPr>
          <w:i/>
        </w:rPr>
        <w:t xml:space="preserve"> 106</w:t>
      </w:r>
      <w:r w:rsidRPr="00932E53">
        <w:t xml:space="preserve">, 249-265. </w:t>
      </w:r>
      <w:hyperlink r:id="rId46" w:history="1">
        <w:r w:rsidRPr="00932E53">
          <w:rPr>
            <w:rStyle w:val="Hyperlink"/>
          </w:rPr>
          <w:t>https://doi.org/10.1016/j.compgeo.2018.10.020</w:t>
        </w:r>
      </w:hyperlink>
      <w:r w:rsidRPr="00932E53">
        <w:t xml:space="preserve"> </w:t>
      </w:r>
    </w:p>
    <w:p w14:paraId="343468BB" w14:textId="067625C2" w:rsidR="00932E53" w:rsidRPr="00932E53" w:rsidRDefault="00932E53" w:rsidP="000E2A8D">
      <w:pPr>
        <w:pStyle w:val="EndNoteBibliography"/>
        <w:spacing w:after="0"/>
        <w:ind w:left="720" w:hanging="720"/>
        <w:jc w:val="both"/>
      </w:pPr>
      <w:r w:rsidRPr="00932E53">
        <w:t xml:space="preserve">Virtanen, P., Gommers, R., Oliphant, T. E., Haberland, M., Reddy, T., Cournapeau, D., Burovski, E., Peterson, P., Weckesser, W., Bright, J., van der Walt, S. J., Brett, M., Wilson, J., Millman, K. J., Mayorov, N., Nelson, A. R. J., Jones, E., Kern, R., Larson, E., . . . Contributors, S. (2020). SciPy 1.0: fundamental algorithms for scientific computing in Python (vol 33, pg 219, 2020). </w:t>
      </w:r>
      <w:r w:rsidRPr="00932E53">
        <w:rPr>
          <w:i/>
        </w:rPr>
        <w:t>Nature Methods</w:t>
      </w:r>
      <w:r w:rsidRPr="00932E53">
        <w:t>,</w:t>
      </w:r>
      <w:r w:rsidRPr="00932E53">
        <w:rPr>
          <w:i/>
        </w:rPr>
        <w:t xml:space="preserve"> 17</w:t>
      </w:r>
      <w:r w:rsidRPr="00932E53">
        <w:t xml:space="preserve">(3), 352-352. </w:t>
      </w:r>
      <w:hyperlink r:id="rId47" w:history="1">
        <w:r w:rsidRPr="00932E53">
          <w:rPr>
            <w:rStyle w:val="Hyperlink"/>
          </w:rPr>
          <w:t>https://doi.org/10.1038/s41592-020-0772-5</w:t>
        </w:r>
      </w:hyperlink>
      <w:r w:rsidRPr="00932E53">
        <w:t xml:space="preserve"> </w:t>
      </w:r>
    </w:p>
    <w:p w14:paraId="101BFFCB" w14:textId="37BED2C4" w:rsidR="00932E53" w:rsidRPr="00932E53" w:rsidRDefault="00932E53" w:rsidP="000E2A8D">
      <w:pPr>
        <w:pStyle w:val="EndNoteBibliography"/>
        <w:ind w:left="720" w:hanging="720"/>
        <w:jc w:val="both"/>
      </w:pPr>
      <w:r w:rsidRPr="00932E53">
        <w:t xml:space="preserve">Zhang, X., Wang, L., Krabbenhoft, K., &amp; Tinti, S. (2020). A case study and implication: particle finite element modelling of the 2010 Saint-Jude sensitive clay landslide. </w:t>
      </w:r>
      <w:r w:rsidRPr="00932E53">
        <w:rPr>
          <w:i/>
        </w:rPr>
        <w:t>Landslides</w:t>
      </w:r>
      <w:r w:rsidRPr="00932E53">
        <w:t>,</w:t>
      </w:r>
      <w:r w:rsidRPr="00932E53">
        <w:rPr>
          <w:i/>
        </w:rPr>
        <w:t xml:space="preserve"> 17</w:t>
      </w:r>
      <w:r w:rsidRPr="00932E53">
        <w:t xml:space="preserve">(5), 1117-1127. </w:t>
      </w:r>
      <w:hyperlink r:id="rId48" w:history="1">
        <w:r w:rsidRPr="00932E53">
          <w:rPr>
            <w:rStyle w:val="Hyperlink"/>
          </w:rPr>
          <w:t>https://doi.org/10.1007/s10346-019-01330-4</w:t>
        </w:r>
      </w:hyperlink>
      <w:r w:rsidRPr="00932E53">
        <w:t xml:space="preserve"> </w:t>
      </w:r>
    </w:p>
    <w:p w14:paraId="131C9C68" w14:textId="50D17FAD" w:rsidR="00277B6E" w:rsidRDefault="009B1565" w:rsidP="000E2A8D">
      <w:pPr>
        <w:pStyle w:val="EndNoteBibliography"/>
        <w:jc w:val="both"/>
        <w:rPr>
          <w:b/>
          <w:sz w:val="40"/>
          <w:szCs w:val="40"/>
        </w:rPr>
      </w:pPr>
      <w:r w:rsidRPr="009440C5">
        <w:rPr>
          <w:b/>
          <w:sz w:val="40"/>
          <w:szCs w:val="40"/>
        </w:rPr>
        <w:fldChar w:fldCharType="end"/>
      </w:r>
    </w:p>
    <w:sectPr w:rsidR="00277B6E" w:rsidSect="00E07EF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teinar Nordal" w:date="2024-01-10T17:42:00Z" w:initials="SN">
    <w:p w14:paraId="5DD265DE" w14:textId="77777777" w:rsidR="00B85066" w:rsidRDefault="00B85066">
      <w:pPr>
        <w:pStyle w:val="CommentText"/>
        <w:jc w:val="left"/>
      </w:pPr>
      <w:r>
        <w:rPr>
          <w:rStyle w:val="CommentReference"/>
        </w:rPr>
        <w:annotationRef/>
      </w:r>
      <w:r>
        <w:rPr>
          <w:lang w:val="nb-NO"/>
        </w:rPr>
        <w:t>WELL DONE!</w:t>
      </w:r>
    </w:p>
    <w:p w14:paraId="6B9ACC1D" w14:textId="77777777" w:rsidR="00B85066" w:rsidRDefault="00B85066">
      <w:pPr>
        <w:pStyle w:val="CommentText"/>
        <w:jc w:val="left"/>
      </w:pPr>
    </w:p>
    <w:p w14:paraId="2C9565E7" w14:textId="77777777" w:rsidR="00B85066" w:rsidRDefault="00B85066">
      <w:pPr>
        <w:pStyle w:val="CommentText"/>
        <w:jc w:val="left"/>
      </w:pPr>
      <w:r>
        <w:rPr>
          <w:lang w:val="nb-NO"/>
        </w:rPr>
        <w:t>I like your work and the paper a lot.</w:t>
      </w:r>
    </w:p>
    <w:p w14:paraId="7A732203" w14:textId="77777777" w:rsidR="00B85066" w:rsidRDefault="00B85066">
      <w:pPr>
        <w:pStyle w:val="CommentText"/>
        <w:jc w:val="left"/>
      </w:pPr>
    </w:p>
    <w:p w14:paraId="2DECB7CA" w14:textId="77777777" w:rsidR="00B85066" w:rsidRDefault="00B85066">
      <w:pPr>
        <w:pStyle w:val="CommentText"/>
        <w:jc w:val="left"/>
      </w:pPr>
      <w:r>
        <w:rPr>
          <w:lang w:val="nb-NO"/>
        </w:rPr>
        <w:t>One general comment:</w:t>
      </w:r>
    </w:p>
    <w:p w14:paraId="6D538D08" w14:textId="77777777" w:rsidR="00B85066" w:rsidRDefault="00B85066">
      <w:pPr>
        <w:pStyle w:val="CommentText"/>
        <w:jc w:val="left"/>
      </w:pPr>
      <w:r>
        <w:rPr>
          <w:lang w:val="nb-NO"/>
        </w:rPr>
        <w:t>Try to avoid starting sections or paragraphs with a figure or a table. Start wit text.</w:t>
      </w:r>
    </w:p>
    <w:p w14:paraId="39566524" w14:textId="77777777" w:rsidR="00B85066" w:rsidRDefault="00B85066">
      <w:pPr>
        <w:pStyle w:val="CommentText"/>
        <w:jc w:val="left"/>
      </w:pPr>
      <w:r>
        <w:rPr>
          <w:lang w:val="nb-NO"/>
        </w:rPr>
        <w:t>Have one more look at the figures: Avoid large text. Make them look as nice as possible. Your work deserves good figures!</w:t>
      </w:r>
    </w:p>
    <w:p w14:paraId="4272EC05" w14:textId="77777777" w:rsidR="00B85066" w:rsidRDefault="00B85066">
      <w:pPr>
        <w:pStyle w:val="CommentText"/>
        <w:jc w:val="left"/>
      </w:pPr>
    </w:p>
    <w:p w14:paraId="13A62F0B" w14:textId="77777777" w:rsidR="00B85066" w:rsidRDefault="00B85066" w:rsidP="005D2888">
      <w:pPr>
        <w:pStyle w:val="CommentText"/>
        <w:jc w:val="left"/>
      </w:pPr>
      <w:r>
        <w:rPr>
          <w:lang w:val="nb-NO"/>
        </w:rPr>
        <w:t xml:space="preserve">For the initial stresses. Just skip the part about using Tresca with Poisson number 0,48 or so to determine them. I do not think it matters very much for the results. We could discuss it. But initial stresses should be calculated using a drained material model… Maybe you did? </w:t>
      </w:r>
    </w:p>
  </w:comment>
  <w:comment w:id="5" w:author="Steinar Nordal" w:date="2024-01-10T14:18:00Z" w:initials="SN">
    <w:p w14:paraId="3D4AA6EF" w14:textId="0E3AE913" w:rsidR="008525DB" w:rsidRDefault="008525DB" w:rsidP="001502AE">
      <w:pPr>
        <w:pStyle w:val="CommentText"/>
        <w:jc w:val="left"/>
      </w:pPr>
      <w:r>
        <w:rPr>
          <w:rStyle w:val="CommentReference"/>
        </w:rPr>
        <w:annotationRef/>
      </w:r>
      <w:r>
        <w:rPr>
          <w:lang w:val="nb-NO"/>
        </w:rPr>
        <w:t>We should add the contours of the slide in these figures?</w:t>
      </w:r>
    </w:p>
  </w:comment>
  <w:comment w:id="12" w:author="Steinar Nordal" w:date="2024-01-10T14:19:00Z" w:initials="SN">
    <w:p w14:paraId="0933B28B" w14:textId="77777777" w:rsidR="008525DB" w:rsidRDefault="008525DB" w:rsidP="0074066E">
      <w:pPr>
        <w:pStyle w:val="CommentText"/>
        <w:jc w:val="left"/>
      </w:pPr>
      <w:r>
        <w:rPr>
          <w:rStyle w:val="CommentReference"/>
        </w:rPr>
        <w:annotationRef/>
      </w:r>
      <w:r>
        <w:rPr>
          <w:lang w:val="nb-NO"/>
        </w:rPr>
        <w:t>Add Gustav and Nordal 2021 ?</w:t>
      </w:r>
    </w:p>
  </w:comment>
  <w:comment w:id="82" w:author="Gustav Grimstad" w:date="2023-11-01T15:30:00Z" w:initials="GG">
    <w:p w14:paraId="19610B67" w14:textId="7DA30CF6" w:rsidR="00952F96" w:rsidRDefault="00952F96" w:rsidP="00312F35">
      <w:pPr>
        <w:pStyle w:val="CommentText"/>
        <w:jc w:val="left"/>
      </w:pPr>
      <w:r>
        <w:rPr>
          <w:rStyle w:val="CommentReference"/>
        </w:rPr>
        <w:annotationRef/>
      </w:r>
      <w:r>
        <w:rPr>
          <w:lang w:val="nb-NO"/>
        </w:rPr>
        <w:t>Nature of Tresca to have zero dilation</w:t>
      </w:r>
    </w:p>
  </w:comment>
  <w:comment w:id="93" w:author="Steinar Nordal" w:date="2024-01-10T15:25:00Z" w:initials="SN">
    <w:p w14:paraId="7FF9927D" w14:textId="77777777" w:rsidR="005B0FEE" w:rsidRDefault="005B0FEE" w:rsidP="00FB0D90">
      <w:pPr>
        <w:pStyle w:val="CommentText"/>
        <w:jc w:val="left"/>
      </w:pPr>
      <w:r>
        <w:rPr>
          <w:rStyle w:val="CommentReference"/>
        </w:rPr>
        <w:annotationRef/>
      </w:r>
      <w:r>
        <w:rPr>
          <w:lang w:val="nb-NO"/>
        </w:rPr>
        <w:t xml:space="preserve">Initial stresses should not be established using undrained soil behaviour? This may give unrealisticly high horizontalmstresses? </w:t>
      </w:r>
    </w:p>
  </w:comment>
  <w:comment w:id="94" w:author="Quoc Anh Tran" w:date="2024-01-19T11:14:00Z" w:initials="QT">
    <w:p w14:paraId="21A58401" w14:textId="77777777" w:rsidR="008C1B7A" w:rsidRDefault="008C1B7A" w:rsidP="008C1B7A">
      <w:pPr>
        <w:pStyle w:val="CommentText"/>
        <w:jc w:val="left"/>
      </w:pPr>
      <w:r>
        <w:rPr>
          <w:rStyle w:val="CommentReference"/>
        </w:rPr>
        <w:annotationRef/>
      </w:r>
      <w:r>
        <w:rPr>
          <w:color w:val="374151"/>
          <w:lang w:val="nb-NO"/>
        </w:rPr>
        <w:t>As discussed, there is a negligible difference in post-failure mechanism with either undrained or drained parameters for stress initialization</w:t>
      </w:r>
      <w:r>
        <w:rPr>
          <w:lang w:val="nb-NO"/>
        </w:rPr>
        <w:t>.</w:t>
      </w:r>
    </w:p>
  </w:comment>
  <w:comment w:id="102" w:author="Steinar Nordal" w:date="2024-01-10T15:34:00Z" w:initials="SN">
    <w:p w14:paraId="3C4F70FF" w14:textId="77777777" w:rsidR="004E23C8" w:rsidRDefault="004E23C8" w:rsidP="004E23C8">
      <w:pPr>
        <w:pStyle w:val="CommentText"/>
        <w:jc w:val="left"/>
      </w:pPr>
      <w:r>
        <w:rPr>
          <w:rStyle w:val="CommentReference"/>
        </w:rPr>
        <w:annotationRef/>
      </w:r>
      <w:r>
        <w:rPr>
          <w:lang w:val="nb-NO"/>
        </w:rPr>
        <w:t>In the text the sensitive clay is referred to as quick clay. We should be presise and use just one of them in this case. Here we mean quick clay.</w:t>
      </w:r>
    </w:p>
  </w:comment>
  <w:comment w:id="108" w:author="Steinar Nordal" w:date="2024-01-10T15:37:00Z" w:initials="SN">
    <w:p w14:paraId="02DE81E0" w14:textId="77777777" w:rsidR="009E6984" w:rsidRDefault="009E6984" w:rsidP="0096654C">
      <w:pPr>
        <w:pStyle w:val="CommentText"/>
        <w:jc w:val="left"/>
      </w:pPr>
      <w:r>
        <w:rPr>
          <w:rStyle w:val="CommentReference"/>
        </w:rPr>
        <w:annotationRef/>
      </w:r>
      <w:r>
        <w:rPr>
          <w:lang w:val="nb-NO"/>
        </w:rPr>
        <w:t>Top or bottom of the layer - this must be made clear.</w:t>
      </w:r>
    </w:p>
  </w:comment>
  <w:comment w:id="126" w:author="Steinar Nordal" w:date="2024-01-10T15:39:00Z" w:initials="SN">
    <w:p w14:paraId="768C2FC2" w14:textId="77777777" w:rsidR="0056381E" w:rsidRDefault="0056381E" w:rsidP="0056381E">
      <w:pPr>
        <w:pStyle w:val="CommentText"/>
        <w:jc w:val="left"/>
      </w:pPr>
      <w:r>
        <w:rPr>
          <w:rStyle w:val="CommentReference"/>
        </w:rPr>
        <w:annotationRef/>
      </w:r>
      <w:r>
        <w:rPr>
          <w:lang w:val="nb-NO"/>
        </w:rPr>
        <w:t>Add the contours of the slide pit</w:t>
      </w:r>
    </w:p>
  </w:comment>
  <w:comment w:id="129" w:author="Ivan Depina" w:date="2023-10-27T08:01:00Z" w:initials="ID">
    <w:p w14:paraId="0D22EC0F" w14:textId="1671D197" w:rsidR="001D6E88" w:rsidRDefault="005675A6" w:rsidP="00B75A7E">
      <w:pPr>
        <w:pStyle w:val="CommentText"/>
        <w:jc w:val="left"/>
      </w:pPr>
      <w:r>
        <w:rPr>
          <w:rStyle w:val="CommentReference"/>
        </w:rPr>
        <w:annotationRef/>
      </w:r>
      <w:r w:rsidR="001D6E88">
        <w:rPr>
          <w:lang w:val="nb-NO"/>
        </w:rPr>
        <w:t>x is used two times. Would it be better to call the vector with another letter or symbol?</w:t>
      </w:r>
    </w:p>
  </w:comment>
  <w:comment w:id="130" w:author="Quoc Anh Tran" w:date="2023-10-28T14:32:00Z" w:initials="QT">
    <w:p w14:paraId="08063D27" w14:textId="77777777" w:rsidR="00871D32" w:rsidRDefault="00871D32" w:rsidP="00C31515">
      <w:pPr>
        <w:pStyle w:val="CommentText"/>
        <w:jc w:val="left"/>
      </w:pPr>
      <w:r>
        <w:rPr>
          <w:rStyle w:val="CommentReference"/>
        </w:rPr>
        <w:annotationRef/>
      </w:r>
      <w:r>
        <w:rPr>
          <w:lang w:val="nb-NO"/>
        </w:rPr>
        <w:t>Change the notation. Done</w:t>
      </w:r>
    </w:p>
  </w:comment>
  <w:comment w:id="140" w:author="Steinar Nordal" w:date="2024-01-10T15:48:00Z" w:initials="SN">
    <w:p w14:paraId="4005F669" w14:textId="77777777" w:rsidR="00F33C0E" w:rsidRDefault="00F33C0E" w:rsidP="000D7571">
      <w:pPr>
        <w:pStyle w:val="CommentText"/>
        <w:jc w:val="left"/>
      </w:pPr>
      <w:r>
        <w:rPr>
          <w:rStyle w:val="CommentReference"/>
        </w:rPr>
        <w:annotationRef/>
      </w:r>
      <w:r>
        <w:rPr>
          <w:lang w:val="nb-NO"/>
        </w:rPr>
        <w:t>On top of the quick clay layer ?</w:t>
      </w:r>
    </w:p>
  </w:comment>
  <w:comment w:id="141" w:author="Steinar Nordal" w:date="2024-01-10T15:49:00Z" w:initials="SN">
    <w:p w14:paraId="3B48BAB7" w14:textId="77777777" w:rsidR="00F33C0E" w:rsidRDefault="00F33C0E">
      <w:pPr>
        <w:pStyle w:val="CommentText"/>
        <w:jc w:val="left"/>
      </w:pPr>
      <w:r>
        <w:rPr>
          <w:rStyle w:val="CommentReference"/>
        </w:rPr>
        <w:annotationRef/>
      </w:r>
      <w:r>
        <w:rPr>
          <w:lang w:val="nb-NO"/>
        </w:rPr>
        <w:t>And  could it be given i kPa ? Pa is normally not used.</w:t>
      </w:r>
    </w:p>
    <w:p w14:paraId="245D3899" w14:textId="77777777" w:rsidR="00F33C0E" w:rsidRDefault="00F33C0E" w:rsidP="00FC510D">
      <w:pPr>
        <w:pStyle w:val="CommentText"/>
        <w:jc w:val="left"/>
      </w:pPr>
      <w:r>
        <w:rPr>
          <w:lang w:val="nb-NO"/>
        </w:rPr>
        <w:t xml:space="preserve"> </w:t>
      </w:r>
    </w:p>
  </w:comment>
  <w:comment w:id="144" w:author="Ivan Depina" w:date="2023-10-27T09:44:00Z" w:initials="ID">
    <w:p w14:paraId="1DE6D414" w14:textId="7503A50C" w:rsidR="001D6E88" w:rsidRDefault="001D6E88" w:rsidP="00EF376E">
      <w:pPr>
        <w:pStyle w:val="CommentText"/>
        <w:jc w:val="left"/>
      </w:pPr>
      <w:r>
        <w:rPr>
          <w:rStyle w:val="CommentReference"/>
        </w:rPr>
        <w:annotationRef/>
      </w:r>
      <w:r>
        <w:rPr>
          <w:lang w:val="nb-NO"/>
        </w:rPr>
        <w:t>Material Point Method was mentioned earlier. MPM should be introduced at the first time you mention Material Point Method</w:t>
      </w:r>
    </w:p>
  </w:comment>
  <w:comment w:id="145" w:author="Quoc Anh Tran" w:date="2023-10-28T14:36:00Z" w:initials="QT">
    <w:p w14:paraId="62934EA2" w14:textId="77777777" w:rsidR="00B80E32" w:rsidRDefault="00B80E32" w:rsidP="00071E90">
      <w:pPr>
        <w:pStyle w:val="CommentText"/>
        <w:jc w:val="left"/>
      </w:pPr>
      <w:r>
        <w:rPr>
          <w:rStyle w:val="CommentReference"/>
        </w:rPr>
        <w:annotationRef/>
      </w:r>
      <w:r>
        <w:rPr>
          <w:lang w:val="nb-NO"/>
        </w:rPr>
        <w:t>I just remove notation MPM</w:t>
      </w:r>
    </w:p>
  </w:comment>
  <w:comment w:id="147" w:author="Ivan Depina" w:date="2023-10-27T09:45:00Z" w:initials="ID">
    <w:p w14:paraId="5CBB453E" w14:textId="1D9A2EC8" w:rsidR="001D6E88" w:rsidRDefault="001D6E88" w:rsidP="00C25A37">
      <w:pPr>
        <w:pStyle w:val="CommentText"/>
        <w:jc w:val="left"/>
      </w:pPr>
      <w:r>
        <w:rPr>
          <w:rStyle w:val="CommentReference"/>
        </w:rPr>
        <w:annotationRef/>
      </w:r>
      <w:r>
        <w:rPr>
          <w:lang w:val="nb-NO"/>
        </w:rPr>
        <w:t>Provide a reference to Uintah?</w:t>
      </w:r>
    </w:p>
  </w:comment>
  <w:comment w:id="148" w:author="Quoc Anh Tran" w:date="2023-10-28T14:42:00Z" w:initials="QT">
    <w:p w14:paraId="643985A3" w14:textId="77777777" w:rsidR="009F5060" w:rsidRDefault="009F5060" w:rsidP="00FD14DE">
      <w:pPr>
        <w:pStyle w:val="CommentText"/>
        <w:jc w:val="left"/>
      </w:pPr>
      <w:r>
        <w:rPr>
          <w:rStyle w:val="CommentReference"/>
        </w:rPr>
        <w:annotationRef/>
      </w:r>
      <w:r>
        <w:rPr>
          <w:lang w:val="nb-NO"/>
        </w:rPr>
        <w:t>I move the reference of the code to the Data section</w:t>
      </w:r>
    </w:p>
  </w:comment>
  <w:comment w:id="152" w:author="Ivan Depina" w:date="2023-10-27T09:55:00Z" w:initials="ID">
    <w:p w14:paraId="4B61BA08" w14:textId="0265BC11" w:rsidR="000A606E" w:rsidRDefault="000A606E" w:rsidP="00847208">
      <w:pPr>
        <w:pStyle w:val="CommentText"/>
        <w:jc w:val="left"/>
      </w:pPr>
      <w:r>
        <w:rPr>
          <w:rStyle w:val="CommentReference"/>
        </w:rPr>
        <w:annotationRef/>
      </w:r>
      <w:r>
        <w:rPr>
          <w:lang w:val="nb-NO"/>
        </w:rPr>
        <w:t>What about quick clay? Low strength, softening behaviour?</w:t>
      </w:r>
    </w:p>
  </w:comment>
  <w:comment w:id="153" w:author="Steinar Nordal" w:date="2024-01-10T16:01:00Z" w:initials="SN">
    <w:p w14:paraId="0B0FD4ED" w14:textId="77777777" w:rsidR="00D5733B" w:rsidRDefault="00D5733B" w:rsidP="00DC5406">
      <w:pPr>
        <w:pStyle w:val="CommentText"/>
        <w:jc w:val="left"/>
      </w:pPr>
      <w:r>
        <w:rPr>
          <w:rStyle w:val="CommentReference"/>
        </w:rPr>
        <w:annotationRef/>
      </w:r>
      <w:r>
        <w:rPr>
          <w:lang w:val="nb-NO"/>
        </w:rPr>
        <w:t>At what time after removing the eroded soil?</w:t>
      </w:r>
    </w:p>
  </w:comment>
  <w:comment w:id="157" w:author="Steinar Nordal" w:date="2024-01-10T16:03:00Z" w:initials="SN">
    <w:p w14:paraId="7E1426F8" w14:textId="77777777" w:rsidR="006A0615" w:rsidRDefault="006A0615" w:rsidP="007C28EF">
      <w:pPr>
        <w:pStyle w:val="CommentText"/>
        <w:jc w:val="left"/>
      </w:pPr>
      <w:r>
        <w:rPr>
          <w:rStyle w:val="CommentReference"/>
        </w:rPr>
        <w:annotationRef/>
      </w:r>
      <w:r>
        <w:rPr>
          <w:lang w:val="nb-NO"/>
        </w:rPr>
        <w:t>At the surface , in the quick clay or is it the maximum over the whole depth?</w:t>
      </w:r>
    </w:p>
  </w:comment>
  <w:comment w:id="159" w:author="Ivan Depina" w:date="2023-10-27T09:53:00Z" w:initials="ID">
    <w:p w14:paraId="441DFD9D" w14:textId="77777777" w:rsidR="00F13EF0" w:rsidRDefault="00F13EF0" w:rsidP="00F13EF0">
      <w:pPr>
        <w:pStyle w:val="CommentText"/>
        <w:jc w:val="left"/>
      </w:pPr>
      <w:r>
        <w:rPr>
          <w:rStyle w:val="CommentReference"/>
        </w:rPr>
        <w:annotationRef/>
      </w:r>
      <w:r>
        <w:rPr>
          <w:lang w:val="nb-NO"/>
        </w:rPr>
        <w:t>Are the units important?</w:t>
      </w:r>
    </w:p>
  </w:comment>
  <w:comment w:id="160" w:author="Ivan Depina" w:date="2023-10-27T09:53:00Z" w:initials="ID">
    <w:p w14:paraId="4D97398A" w14:textId="77777777" w:rsidR="00F13EF0" w:rsidRDefault="00F13EF0" w:rsidP="00F13EF0">
      <w:pPr>
        <w:pStyle w:val="CommentText"/>
        <w:jc w:val="left"/>
      </w:pPr>
      <w:r>
        <w:rPr>
          <w:rStyle w:val="CommentReference"/>
        </w:rPr>
        <w:annotationRef/>
      </w:r>
      <w:r>
        <w:rPr>
          <w:lang w:val="nb-NO"/>
        </w:rPr>
        <w:t>Is the road drawn on top on purpose?</w:t>
      </w:r>
    </w:p>
  </w:comment>
  <w:comment w:id="161" w:author="Quoc Anh Tran" w:date="2023-10-27T12:18:00Z" w:initials="QT">
    <w:p w14:paraId="3D87443E" w14:textId="77777777" w:rsidR="00F13EF0" w:rsidRDefault="00F13EF0" w:rsidP="00F13EF0">
      <w:pPr>
        <w:pStyle w:val="CommentText"/>
        <w:jc w:val="left"/>
      </w:pPr>
      <w:r>
        <w:rPr>
          <w:rStyle w:val="CommentReference"/>
        </w:rPr>
        <w:annotationRef/>
      </w:r>
      <w:r>
        <w:rPr>
          <w:lang w:val="nb-NO"/>
        </w:rPr>
        <w:t>Yes, I think it is better in terms of vizualization</w:t>
      </w:r>
    </w:p>
  </w:comment>
  <w:comment w:id="163" w:author="Steinar Nordal" w:date="2024-01-10T16:06:00Z" w:initials="SN">
    <w:p w14:paraId="0038B7D7" w14:textId="77777777" w:rsidR="006A0615" w:rsidRDefault="006A0615" w:rsidP="00C6376C">
      <w:pPr>
        <w:pStyle w:val="CommentText"/>
        <w:jc w:val="left"/>
      </w:pPr>
      <w:r>
        <w:rPr>
          <w:rStyle w:val="CommentReference"/>
        </w:rPr>
        <w:annotationRef/>
      </w:r>
      <w:r>
        <w:rPr>
          <w:lang w:val="nb-NO"/>
        </w:rPr>
        <w:t xml:space="preserve">Why capital letters. If used they should e used consistently in all figure titles. </w:t>
      </w:r>
    </w:p>
  </w:comment>
  <w:comment w:id="263" w:author="Ivan Depina" w:date="2023-10-27T10:01:00Z" w:initials="ID">
    <w:p w14:paraId="13C1BB94" w14:textId="20021B0A" w:rsidR="000A606E" w:rsidRDefault="000A606E" w:rsidP="00983014">
      <w:pPr>
        <w:pStyle w:val="CommentText"/>
        <w:jc w:val="left"/>
      </w:pPr>
      <w:r>
        <w:rPr>
          <w:rStyle w:val="CommentReference"/>
        </w:rPr>
        <w:annotationRef/>
      </w:r>
      <w:r>
        <w:rPr>
          <w:lang w:val="nb-NO"/>
        </w:rPr>
        <w:t>Typo in the figure caption. Initial conditions</w:t>
      </w:r>
    </w:p>
  </w:comment>
  <w:comment w:id="264" w:author="Quoc Anh Tran" w:date="2023-10-29T10:27:00Z" w:initials="QT">
    <w:p w14:paraId="4A509E3E" w14:textId="77777777" w:rsidR="00F74418" w:rsidRDefault="00F74418" w:rsidP="00406C2E">
      <w:pPr>
        <w:pStyle w:val="CommentText"/>
        <w:jc w:val="left"/>
      </w:pPr>
      <w:r>
        <w:rPr>
          <w:rStyle w:val="CommentReference"/>
        </w:rPr>
        <w:annotationRef/>
      </w:r>
      <w:r>
        <w:rPr>
          <w:lang w:val="nb-NO"/>
        </w:rPr>
        <w:t>Fixed</w:t>
      </w:r>
    </w:p>
  </w:comment>
  <w:comment w:id="266" w:author="Ivan Depina" w:date="2023-10-27T10:01:00Z" w:initials="ID">
    <w:p w14:paraId="56791AE9" w14:textId="705FDDAC" w:rsidR="000A606E" w:rsidRDefault="000A606E" w:rsidP="00C70D6B">
      <w:pPr>
        <w:pStyle w:val="CommentText"/>
        <w:jc w:val="left"/>
      </w:pPr>
      <w:r>
        <w:rPr>
          <w:rStyle w:val="CommentReference"/>
        </w:rPr>
        <w:annotationRef/>
      </w:r>
      <w:r>
        <w:rPr>
          <w:lang w:val="nb-NO"/>
        </w:rPr>
        <w:t>What is the green layer in the figures?</w:t>
      </w:r>
    </w:p>
  </w:comment>
  <w:comment w:id="267" w:author="Quoc Anh Tran" w:date="2023-10-29T10:27:00Z" w:initials="QT">
    <w:p w14:paraId="1B4B3833" w14:textId="77777777" w:rsidR="00F74418" w:rsidRDefault="00F74418" w:rsidP="009B2C1E">
      <w:pPr>
        <w:pStyle w:val="CommentText"/>
        <w:jc w:val="left"/>
      </w:pPr>
      <w:r>
        <w:rPr>
          <w:rStyle w:val="CommentReference"/>
        </w:rPr>
        <w:annotationRef/>
      </w:r>
      <w:r>
        <w:rPr>
          <w:lang w:val="nb-NO"/>
        </w:rPr>
        <w:t>Green indicates intact quick clay layer</w:t>
      </w:r>
    </w:p>
  </w:comment>
  <w:comment w:id="297" w:author="Ivan Depina" w:date="2023-10-27T10:23:00Z" w:initials="ID">
    <w:p w14:paraId="641E7248" w14:textId="3EF450C4" w:rsidR="00B21412" w:rsidRDefault="00B21412" w:rsidP="00B21412">
      <w:pPr>
        <w:pStyle w:val="CommentText"/>
        <w:jc w:val="left"/>
      </w:pPr>
      <w:r>
        <w:rPr>
          <w:rStyle w:val="CommentReference"/>
        </w:rPr>
        <w:annotationRef/>
      </w:r>
      <w:r>
        <w:rPr>
          <w:lang w:val="nb-NO"/>
        </w:rPr>
        <w:t xml:space="preserve">I would prefer not to start sections with a figure. </w:t>
      </w:r>
    </w:p>
  </w:comment>
  <w:comment w:id="298" w:author="Quoc Anh Tran" w:date="2023-10-28T13:44:00Z" w:initials="QT">
    <w:p w14:paraId="7F131F26" w14:textId="77777777" w:rsidR="00B21412" w:rsidRDefault="00B21412" w:rsidP="00B21412">
      <w:pPr>
        <w:pStyle w:val="CommentText"/>
        <w:jc w:val="left"/>
      </w:pPr>
      <w:r>
        <w:rPr>
          <w:rStyle w:val="CommentReference"/>
        </w:rPr>
        <w:annotationRef/>
      </w:r>
      <w:r>
        <w:rPr>
          <w:lang w:val="nb-NO"/>
        </w:rPr>
        <w:t>Figure is moved down</w:t>
      </w:r>
    </w:p>
  </w:comment>
  <w:comment w:id="315" w:author="Gustav Grimstad" w:date="2023-11-09T10:11:00Z" w:initials="GG">
    <w:p w14:paraId="30D9DD8F" w14:textId="77777777" w:rsidR="005F5A8C" w:rsidRDefault="00CB4D79" w:rsidP="006D7E8C">
      <w:pPr>
        <w:pStyle w:val="CommentText"/>
        <w:jc w:val="left"/>
      </w:pPr>
      <w:r>
        <w:rPr>
          <w:rStyle w:val="CommentReference"/>
        </w:rPr>
        <w:annotationRef/>
      </w:r>
      <w:r w:rsidR="005F5A8C">
        <w:t>What is significant? I would not be comfortable with e.g. 30 cm of sudden movement in a slope...</w:t>
      </w:r>
    </w:p>
  </w:comment>
  <w:comment w:id="313" w:author="Ivan Depina" w:date="2023-10-27T10:29:00Z" w:initials="ID">
    <w:p w14:paraId="70DD7F0F" w14:textId="418554B3" w:rsidR="00D66547" w:rsidRDefault="00D66547" w:rsidP="001E5EE5">
      <w:pPr>
        <w:pStyle w:val="CommentText"/>
        <w:jc w:val="left"/>
      </w:pPr>
      <w:r>
        <w:rPr>
          <w:rStyle w:val="CommentReference"/>
        </w:rPr>
        <w:annotationRef/>
      </w:r>
      <w:r>
        <w:rPr>
          <w:lang w:val="nb-NO"/>
        </w:rPr>
        <w:t>I don't understand it. Shear strain greater than zero means deformation?</w:t>
      </w:r>
    </w:p>
  </w:comment>
  <w:comment w:id="314" w:author="Quoc Anh Tran" w:date="2023-10-28T13:52:00Z" w:initials="QT">
    <w:p w14:paraId="6FA2C067" w14:textId="77777777" w:rsidR="00A90349" w:rsidRDefault="00A90349" w:rsidP="00964A9D">
      <w:pPr>
        <w:pStyle w:val="CommentText"/>
        <w:jc w:val="left"/>
      </w:pPr>
      <w:r>
        <w:rPr>
          <w:rStyle w:val="CommentReference"/>
        </w:rPr>
        <w:annotationRef/>
      </w:r>
      <w:r>
        <w:rPr>
          <w:lang w:val="nb-NO"/>
        </w:rPr>
        <w:t>I mean there is no significant movement to be more precise</w:t>
      </w:r>
    </w:p>
  </w:comment>
  <w:comment w:id="321" w:author="Gustav Grimstad" w:date="2023-11-09T10:12:00Z" w:initials="GG">
    <w:p w14:paraId="2A19CC07" w14:textId="77777777" w:rsidR="00AD219F" w:rsidRDefault="00AD219F" w:rsidP="00ED025B">
      <w:pPr>
        <w:pStyle w:val="CommentText"/>
        <w:jc w:val="left"/>
      </w:pPr>
      <w:r>
        <w:rPr>
          <w:rStyle w:val="CommentReference"/>
        </w:rPr>
        <w:annotationRef/>
      </w:r>
      <w:r>
        <w:t>Failure? Or no failure?</w:t>
      </w:r>
    </w:p>
  </w:comment>
  <w:comment w:id="325" w:author="Gustav Grimstad" w:date="2023-11-03T15:16:00Z" w:initials="GG">
    <w:p w14:paraId="0C916468" w14:textId="35995181" w:rsidR="0048350B" w:rsidRDefault="0048350B" w:rsidP="00CF2F99">
      <w:pPr>
        <w:pStyle w:val="CommentText"/>
        <w:jc w:val="left"/>
      </w:pPr>
      <w:r>
        <w:rPr>
          <w:rStyle w:val="CommentReference"/>
        </w:rPr>
        <w:annotationRef/>
      </w:r>
      <w:r>
        <w:rPr>
          <w:lang w:val="nb-NO"/>
        </w:rPr>
        <w:t>As we discussed. We need to think in advance of explaining why we did not select an intermediate case that was closer to (2) than (3). (3) could anyway be on the "flat" trend.</w:t>
      </w:r>
    </w:p>
  </w:comment>
  <w:comment w:id="326" w:author="Quoc Anh Tran" w:date="2024-01-22T09:49:00Z" w:initials="QT">
    <w:p w14:paraId="06F98CA8" w14:textId="77777777" w:rsidR="00E03EE3" w:rsidRDefault="00E03EE3" w:rsidP="00E03EE3">
      <w:pPr>
        <w:pStyle w:val="CommentText"/>
        <w:jc w:val="left"/>
      </w:pPr>
      <w:r>
        <w:rPr>
          <w:rStyle w:val="CommentReference"/>
        </w:rPr>
        <w:annotationRef/>
      </w:r>
      <w:r>
        <w:rPr>
          <w:lang w:val="nb-NO"/>
        </w:rPr>
        <w:t xml:space="preserve">We did quite a few simulations but not shown in the graph such as with su 0.5 kpa and gamma_95 of 0.26 showing rotational slide so I mention in the manuscript </w:t>
      </w:r>
    </w:p>
    <w:p w14:paraId="52BF72C4" w14:textId="247F71FE" w:rsidR="00E03EE3" w:rsidRDefault="00E03EE3" w:rsidP="00E03EE3">
      <w:pPr>
        <w:pStyle w:val="CommentText"/>
        <w:jc w:val="left"/>
      </w:pPr>
      <w:r>
        <w:rPr>
          <w:lang w:val="nb-NO"/>
        </w:rPr>
        <w:t>"</w:t>
      </w:r>
      <w:r>
        <w:rPr>
          <w:highlight w:val="yellow"/>
        </w:rPr>
        <w:t xml:space="preserve">For the clay with just slighly less softening rate such as </w:t>
      </w:r>
      <w:r>
        <w:rPr>
          <w:noProof/>
        </w:rPr>
        <w:drawing>
          <wp:inline distT="0" distB="0" distL="0" distR="0" wp14:anchorId="4844EFC5" wp14:editId="6645034B">
            <wp:extent cx="190476" cy="295238"/>
            <wp:effectExtent l="0" t="0" r="635" b="0"/>
            <wp:docPr id="1104637350"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37350" name="Picture 1104637350" descr="Image"/>
                    <pic:cNvPicPr/>
                  </pic:nvPicPr>
                  <pic:blipFill>
                    <a:blip r:embed="rId1">
                      <a:extLst>
                        <a:ext uri="{28A0092B-C50C-407E-A947-70E740481C1C}">
                          <a14:useLocalDpi xmlns:a14="http://schemas.microsoft.com/office/drawing/2010/main" val="0"/>
                        </a:ext>
                      </a:extLst>
                    </a:blip>
                    <a:stretch>
                      <a:fillRect/>
                    </a:stretch>
                  </pic:blipFill>
                  <pic:spPr>
                    <a:xfrm>
                      <a:off x="0" y="0"/>
                      <a:ext cx="190476" cy="295238"/>
                    </a:xfrm>
                    <a:prstGeom prst="rect">
                      <a:avLst/>
                    </a:prstGeom>
                  </pic:spPr>
                </pic:pic>
              </a:graphicData>
            </a:graphic>
          </wp:inline>
        </w:drawing>
      </w:r>
      <w:r>
        <w:rPr>
          <w:highlight w:val="yellow"/>
        </w:rPr>
        <w:t xml:space="preserve"> of 0.26, the slope fails with primary the rotational slide"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3A62F0B" w15:done="0"/>
  <w15:commentEx w15:paraId="3D4AA6EF" w15:done="1"/>
  <w15:commentEx w15:paraId="0933B28B" w15:done="1"/>
  <w15:commentEx w15:paraId="19610B67" w15:done="1"/>
  <w15:commentEx w15:paraId="7FF9927D" w15:done="0"/>
  <w15:commentEx w15:paraId="21A58401" w15:paraIdParent="7FF9927D" w15:done="0"/>
  <w15:commentEx w15:paraId="3C4F70FF" w15:done="1"/>
  <w15:commentEx w15:paraId="02DE81E0" w15:done="1"/>
  <w15:commentEx w15:paraId="768C2FC2" w15:done="1"/>
  <w15:commentEx w15:paraId="0D22EC0F" w15:done="1"/>
  <w15:commentEx w15:paraId="08063D27" w15:paraIdParent="0D22EC0F" w15:done="1"/>
  <w15:commentEx w15:paraId="4005F669" w15:done="1"/>
  <w15:commentEx w15:paraId="245D3899" w15:paraIdParent="4005F669" w15:done="1"/>
  <w15:commentEx w15:paraId="1DE6D414" w15:done="1"/>
  <w15:commentEx w15:paraId="62934EA2" w15:paraIdParent="1DE6D414" w15:done="1"/>
  <w15:commentEx w15:paraId="5CBB453E" w15:done="1"/>
  <w15:commentEx w15:paraId="643985A3" w15:paraIdParent="5CBB453E" w15:done="1"/>
  <w15:commentEx w15:paraId="4B61BA08" w15:done="1"/>
  <w15:commentEx w15:paraId="0B0FD4ED" w15:done="1"/>
  <w15:commentEx w15:paraId="7E1426F8" w15:done="1"/>
  <w15:commentEx w15:paraId="441DFD9D" w15:done="1"/>
  <w15:commentEx w15:paraId="4D97398A" w15:done="1"/>
  <w15:commentEx w15:paraId="3D87443E" w15:paraIdParent="4D97398A" w15:done="1"/>
  <w15:commentEx w15:paraId="0038B7D7" w15:done="1"/>
  <w15:commentEx w15:paraId="13C1BB94" w15:done="1"/>
  <w15:commentEx w15:paraId="4A509E3E" w15:paraIdParent="13C1BB94" w15:done="1"/>
  <w15:commentEx w15:paraId="56791AE9" w15:done="1"/>
  <w15:commentEx w15:paraId="1B4B3833" w15:paraIdParent="56791AE9" w15:done="1"/>
  <w15:commentEx w15:paraId="641E7248" w15:done="1"/>
  <w15:commentEx w15:paraId="7F131F26" w15:paraIdParent="641E7248" w15:done="1"/>
  <w15:commentEx w15:paraId="30D9DD8F" w15:done="0"/>
  <w15:commentEx w15:paraId="70DD7F0F" w15:done="0"/>
  <w15:commentEx w15:paraId="6FA2C067" w15:paraIdParent="70DD7F0F" w15:done="0"/>
  <w15:commentEx w15:paraId="2A19CC07" w15:done="0"/>
  <w15:commentEx w15:paraId="0C916468" w15:done="0"/>
  <w15:commentEx w15:paraId="52BF72C4" w15:paraIdParent="0C9164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83F7154" w16cex:dateUtc="2024-01-10T16:42:00Z">
    <w16cex:extLst>
      <w16:ext w16:uri="{CE6994B0-6A32-4C9F-8C6B-6E91EDA988CE}">
        <cr:reactions xmlns:cr="http://schemas.microsoft.com/office/comments/2020/reactions">
          <cr:reaction reactionType="1">
            <cr:reactionInfo dateUtc="2024-01-22T08:53:23Z">
              <cr:user userId="S::quoct@ntnu.no::0839746a-f855-4fc1-ad33-b1e852b4df43" userProvider="AD" userName="Quoc Anh Tran"/>
            </cr:reactionInfo>
          </cr:reaction>
        </cr:reactions>
      </w16:ext>
    </w16cex:extLst>
  </w16cex:commentExtensible>
  <w16cex:commentExtensible w16cex:durableId="6CB0004D" w16cex:dateUtc="2024-01-10T13:18:00Z"/>
  <w16cex:commentExtensible w16cex:durableId="1114C766" w16cex:dateUtc="2024-01-10T13:19:00Z">
    <w16cex:extLst>
      <w16:ext w16:uri="{CE6994B0-6A32-4C9F-8C6B-6E91EDA988CE}">
        <cr:reactions xmlns:cr="http://schemas.microsoft.com/office/comments/2020/reactions">
          <cr:reaction reactionType="1">
            <cr:reactionInfo dateUtc="2024-01-17T14:31:26Z">
              <cr:user userId="S::quoct@ntnu.no::0839746a-f855-4fc1-ad33-b1e852b4df43" userProvider="AD" userName="Quoc Anh Tran"/>
            </cr:reactionInfo>
          </cr:reaction>
        </cr:reactions>
      </w16:ext>
    </w16cex:extLst>
  </w16cex:commentExtensible>
  <w16cex:commentExtensible w16cex:durableId="6CD109BA" w16cex:dateUtc="2023-11-01T14:30:00Z"/>
  <w16cex:commentExtensible w16cex:durableId="0B2DBCF0" w16cex:dateUtc="2024-01-10T14:25:00Z">
    <w16cex:extLst>
      <w16:ext w16:uri="{CE6994B0-6A32-4C9F-8C6B-6E91EDA988CE}">
        <cr:reactions xmlns:cr="http://schemas.microsoft.com/office/comments/2020/reactions">
          <cr:reaction reactionType="1">
            <cr:reactionInfo dateUtc="2024-01-19T10:10:44Z">
              <cr:user userId="S::quoct@ntnu.no::0839746a-f855-4fc1-ad33-b1e852b4df43" userProvider="AD" userName="Quoc Anh Tran"/>
            </cr:reactionInfo>
          </cr:reaction>
        </cr:reactions>
      </w16:ext>
    </w16cex:extLst>
  </w16cex:commentExtensible>
  <w16cex:commentExtensible w16cex:durableId="623A79B7" w16cex:dateUtc="2024-01-19T10:14:00Z"/>
  <w16cex:commentExtensible w16cex:durableId="12D42512" w16cex:dateUtc="2024-01-10T14:34:00Z"/>
  <w16cex:commentExtensible w16cex:durableId="1212B3A8" w16cex:dateUtc="2024-01-10T14:37:00Z"/>
  <w16cex:commentExtensible w16cex:durableId="341FFE9B" w16cex:dateUtc="2024-01-10T14:39:00Z"/>
  <w16cex:commentExtensible w16cex:durableId="538E4640" w16cex:dateUtc="2023-10-27T06:01:00Z"/>
  <w16cex:commentExtensible w16cex:durableId="1BAD647D" w16cex:dateUtc="2023-10-28T12:32:00Z"/>
  <w16cex:commentExtensible w16cex:durableId="09C3F67B" w16cex:dateUtc="2024-01-10T14:48:00Z"/>
  <w16cex:commentExtensible w16cex:durableId="10109DB8" w16cex:dateUtc="2024-01-10T14:49:00Z"/>
  <w16cex:commentExtensible w16cex:durableId="228B3720" w16cex:dateUtc="2023-10-27T07:44:00Z"/>
  <w16cex:commentExtensible w16cex:durableId="10E204DC" w16cex:dateUtc="2023-10-28T12:36:00Z"/>
  <w16cex:commentExtensible w16cex:durableId="1F804ABE" w16cex:dateUtc="2023-10-27T07:45:00Z"/>
  <w16cex:commentExtensible w16cex:durableId="55BFA103" w16cex:dateUtc="2023-10-28T12:42:00Z"/>
  <w16cex:commentExtensible w16cex:durableId="5FCBBE64" w16cex:dateUtc="2023-10-27T07:55:00Z">
    <w16cex:extLst>
      <w16:ext w16:uri="{CE6994B0-6A32-4C9F-8C6B-6E91EDA988CE}">
        <cr:reactions xmlns:cr="http://schemas.microsoft.com/office/comments/2020/reactions">
          <cr:reaction reactionType="1">
            <cr:reactionInfo dateUtc="2023-10-27T10:18:46Z">
              <cr:user userId="S::quoct@ntnu.no::0839746a-f855-4fc1-ad33-b1e852b4df43" userProvider="AD" userName="Quoc Anh Tran"/>
            </cr:reactionInfo>
          </cr:reaction>
        </cr:reactions>
      </w16:ext>
    </w16cex:extLst>
  </w16cex:commentExtensible>
  <w16cex:commentExtensible w16cex:durableId="15C6BD12" w16cex:dateUtc="2024-01-10T15:01:00Z"/>
  <w16cex:commentExtensible w16cex:durableId="6E306BD4" w16cex:dateUtc="2024-01-10T15:03:00Z"/>
  <w16cex:commentExtensible w16cex:durableId="6518260D" w16cex:dateUtc="2023-10-27T07:53:00Z"/>
  <w16cex:commentExtensible w16cex:durableId="3ADD8862" w16cex:dateUtc="2023-10-27T07:53:00Z"/>
  <w16cex:commentExtensible w16cex:durableId="4EB559F0" w16cex:dateUtc="2023-10-27T10:18:00Z"/>
  <w16cex:commentExtensible w16cex:durableId="3E716B84" w16cex:dateUtc="2024-01-10T15:06:00Z"/>
  <w16cex:commentExtensible w16cex:durableId="36D70018" w16cex:dateUtc="2023-10-27T08:01:00Z"/>
  <w16cex:commentExtensible w16cex:durableId="70B78A0A" w16cex:dateUtc="2023-10-29T09:27:00Z"/>
  <w16cex:commentExtensible w16cex:durableId="6089C9BD" w16cex:dateUtc="2023-10-27T08:01:00Z"/>
  <w16cex:commentExtensible w16cex:durableId="0E803181" w16cex:dateUtc="2023-10-29T09:27:00Z"/>
  <w16cex:commentExtensible w16cex:durableId="47C6C6A8" w16cex:dateUtc="2023-10-27T08:23:00Z"/>
  <w16cex:commentExtensible w16cex:durableId="40025565" w16cex:dateUtc="2023-10-28T11:44:00Z"/>
  <w16cex:commentExtensible w16cex:durableId="3FBBB142" w16cex:dateUtc="2023-11-09T09:11:00Z"/>
  <w16cex:commentExtensible w16cex:durableId="359CC606" w16cex:dateUtc="2023-10-27T08:29:00Z"/>
  <w16cex:commentExtensible w16cex:durableId="659AF987" w16cex:dateUtc="2023-10-28T11:52:00Z"/>
  <w16cex:commentExtensible w16cex:durableId="65FFFE18" w16cex:dateUtc="2023-11-09T09:12:00Z"/>
  <w16cex:commentExtensible w16cex:durableId="63B33307" w16cex:dateUtc="2023-11-03T14:16:00Z"/>
  <w16cex:commentExtensible w16cex:durableId="2E72266B" w16cex:dateUtc="2024-01-22T08: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3A62F0B" w16cid:durableId="483F7154"/>
  <w16cid:commentId w16cid:paraId="3D4AA6EF" w16cid:durableId="6CB0004D"/>
  <w16cid:commentId w16cid:paraId="0933B28B" w16cid:durableId="1114C766"/>
  <w16cid:commentId w16cid:paraId="19610B67" w16cid:durableId="6CD109BA"/>
  <w16cid:commentId w16cid:paraId="7FF9927D" w16cid:durableId="0B2DBCF0"/>
  <w16cid:commentId w16cid:paraId="21A58401" w16cid:durableId="623A79B7"/>
  <w16cid:commentId w16cid:paraId="3C4F70FF" w16cid:durableId="12D42512"/>
  <w16cid:commentId w16cid:paraId="02DE81E0" w16cid:durableId="1212B3A8"/>
  <w16cid:commentId w16cid:paraId="768C2FC2" w16cid:durableId="341FFE9B"/>
  <w16cid:commentId w16cid:paraId="0D22EC0F" w16cid:durableId="538E4640"/>
  <w16cid:commentId w16cid:paraId="08063D27" w16cid:durableId="1BAD647D"/>
  <w16cid:commentId w16cid:paraId="4005F669" w16cid:durableId="09C3F67B"/>
  <w16cid:commentId w16cid:paraId="245D3899" w16cid:durableId="10109DB8"/>
  <w16cid:commentId w16cid:paraId="1DE6D414" w16cid:durableId="228B3720"/>
  <w16cid:commentId w16cid:paraId="62934EA2" w16cid:durableId="10E204DC"/>
  <w16cid:commentId w16cid:paraId="5CBB453E" w16cid:durableId="1F804ABE"/>
  <w16cid:commentId w16cid:paraId="643985A3" w16cid:durableId="55BFA103"/>
  <w16cid:commentId w16cid:paraId="4B61BA08" w16cid:durableId="5FCBBE64"/>
  <w16cid:commentId w16cid:paraId="0B0FD4ED" w16cid:durableId="15C6BD12"/>
  <w16cid:commentId w16cid:paraId="7E1426F8" w16cid:durableId="6E306BD4"/>
  <w16cid:commentId w16cid:paraId="441DFD9D" w16cid:durableId="6518260D"/>
  <w16cid:commentId w16cid:paraId="4D97398A" w16cid:durableId="3ADD8862"/>
  <w16cid:commentId w16cid:paraId="3D87443E" w16cid:durableId="4EB559F0"/>
  <w16cid:commentId w16cid:paraId="0038B7D7" w16cid:durableId="3E716B84"/>
  <w16cid:commentId w16cid:paraId="13C1BB94" w16cid:durableId="36D70018"/>
  <w16cid:commentId w16cid:paraId="4A509E3E" w16cid:durableId="70B78A0A"/>
  <w16cid:commentId w16cid:paraId="56791AE9" w16cid:durableId="6089C9BD"/>
  <w16cid:commentId w16cid:paraId="1B4B3833" w16cid:durableId="0E803181"/>
  <w16cid:commentId w16cid:paraId="641E7248" w16cid:durableId="47C6C6A8"/>
  <w16cid:commentId w16cid:paraId="7F131F26" w16cid:durableId="40025565"/>
  <w16cid:commentId w16cid:paraId="30D9DD8F" w16cid:durableId="3FBBB142"/>
  <w16cid:commentId w16cid:paraId="70DD7F0F" w16cid:durableId="359CC606"/>
  <w16cid:commentId w16cid:paraId="6FA2C067" w16cid:durableId="659AF987"/>
  <w16cid:commentId w16cid:paraId="2A19CC07" w16cid:durableId="65FFFE18"/>
  <w16cid:commentId w16cid:paraId="0C916468" w16cid:durableId="63B33307"/>
  <w16cid:commentId w16cid:paraId="52BF72C4" w16cid:durableId="2E7226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07DE2" w14:textId="77777777" w:rsidR="00C55012" w:rsidRDefault="00C55012" w:rsidP="00BF215B">
      <w:pPr>
        <w:spacing w:after="0" w:line="240" w:lineRule="auto"/>
      </w:pPr>
      <w:r>
        <w:separator/>
      </w:r>
    </w:p>
  </w:endnote>
  <w:endnote w:type="continuationSeparator" w:id="0">
    <w:p w14:paraId="544B2CE5" w14:textId="77777777" w:rsidR="00C55012" w:rsidRDefault="00C55012" w:rsidP="00BF2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
    <w:altName w:val="Cambria"/>
    <w:panose1 w:val="00000000000000000000"/>
    <w:charset w:val="00"/>
    <w:family w:val="roman"/>
    <w:notTrueType/>
    <w:pitch w:val="default"/>
  </w:font>
  <w:font w:name="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CE3AE" w14:textId="77777777" w:rsidR="00C55012" w:rsidRDefault="00C55012" w:rsidP="00BF215B">
      <w:pPr>
        <w:spacing w:after="0" w:line="240" w:lineRule="auto"/>
      </w:pPr>
      <w:r>
        <w:separator/>
      </w:r>
    </w:p>
  </w:footnote>
  <w:footnote w:type="continuationSeparator" w:id="0">
    <w:p w14:paraId="0B2E6564" w14:textId="77777777" w:rsidR="00C55012" w:rsidRDefault="00C55012" w:rsidP="00BF2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BE4C1068"/>
    <w:lvl w:ilvl="0">
      <w:start w:val="1"/>
      <w:numFmt w:val="decimal"/>
      <w:lvlText w:val="%1"/>
      <w:lvlJc w:val="left"/>
      <w:pPr>
        <w:ind w:left="431" w:hanging="432"/>
      </w:pPr>
      <w:rPr>
        <w:rFonts w:hint="default"/>
      </w:rPr>
    </w:lvl>
    <w:lvl w:ilvl="1">
      <w:start w:val="1"/>
      <w:numFmt w:val="decimal"/>
      <w:lvlText w:val="%1.%2"/>
      <w:legacy w:legacy="1" w:legacySpace="120" w:legacyIndent="576"/>
      <w:lvlJc w:val="left"/>
      <w:pPr>
        <w:ind w:left="578"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15:restartNumberingAfterBreak="0">
    <w:nsid w:val="002234D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A612AA5"/>
    <w:multiLevelType w:val="multilevel"/>
    <w:tmpl w:val="B19E9B9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994" w:hanging="576"/>
      </w:pPr>
      <w:rPr>
        <w:rFonts w:hint="default"/>
        <w:b/>
        <w:bCs/>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221E2440"/>
    <w:multiLevelType w:val="hybridMultilevel"/>
    <w:tmpl w:val="841E175A"/>
    <w:lvl w:ilvl="0" w:tplc="78C456AC">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B4139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D115402"/>
    <w:multiLevelType w:val="hybridMultilevel"/>
    <w:tmpl w:val="A1F0EF8E"/>
    <w:lvl w:ilvl="0" w:tplc="99E21E96">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9A73DA"/>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FA522CF"/>
    <w:multiLevelType w:val="hybridMultilevel"/>
    <w:tmpl w:val="17BE1A36"/>
    <w:lvl w:ilvl="0" w:tplc="1488050C">
      <w:start w:val="2"/>
      <w:numFmt w:val="bullet"/>
      <w:lvlText w:val="-"/>
      <w:lvlJc w:val="left"/>
      <w:pPr>
        <w:ind w:left="720" w:hanging="360"/>
      </w:pPr>
      <w:rPr>
        <w:rFonts w:ascii="Times New Roman" w:eastAsia="Times New Roman"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34276705">
    <w:abstractNumId w:val="1"/>
  </w:num>
  <w:num w:numId="2" w16cid:durableId="2027562181">
    <w:abstractNumId w:val="1"/>
  </w:num>
  <w:num w:numId="3" w16cid:durableId="1755319501">
    <w:abstractNumId w:val="1"/>
  </w:num>
  <w:num w:numId="4" w16cid:durableId="277181230">
    <w:abstractNumId w:val="1"/>
  </w:num>
  <w:num w:numId="5" w16cid:durableId="109589054">
    <w:abstractNumId w:val="0"/>
  </w:num>
  <w:num w:numId="6" w16cid:durableId="843009433">
    <w:abstractNumId w:val="1"/>
  </w:num>
  <w:num w:numId="7" w16cid:durableId="413942379">
    <w:abstractNumId w:val="4"/>
  </w:num>
  <w:num w:numId="8" w16cid:durableId="2081512413">
    <w:abstractNumId w:val="6"/>
  </w:num>
  <w:num w:numId="9" w16cid:durableId="1327853929">
    <w:abstractNumId w:val="2"/>
  </w:num>
  <w:num w:numId="10" w16cid:durableId="713041161">
    <w:abstractNumId w:val="5"/>
  </w:num>
  <w:num w:numId="11" w16cid:durableId="2085376863">
    <w:abstractNumId w:val="2"/>
  </w:num>
  <w:num w:numId="12" w16cid:durableId="683441945">
    <w:abstractNumId w:val="2"/>
  </w:num>
  <w:num w:numId="13" w16cid:durableId="218714952">
    <w:abstractNumId w:val="2"/>
  </w:num>
  <w:num w:numId="14" w16cid:durableId="275676327">
    <w:abstractNumId w:val="2"/>
  </w:num>
  <w:num w:numId="15" w16cid:durableId="1569608749">
    <w:abstractNumId w:val="2"/>
  </w:num>
  <w:num w:numId="16" w16cid:durableId="1223636814">
    <w:abstractNumId w:val="2"/>
  </w:num>
  <w:num w:numId="17" w16cid:durableId="376439283">
    <w:abstractNumId w:val="2"/>
  </w:num>
  <w:num w:numId="18" w16cid:durableId="1063989455">
    <w:abstractNumId w:val="2"/>
  </w:num>
  <w:num w:numId="19" w16cid:durableId="1934781131">
    <w:abstractNumId w:val="2"/>
  </w:num>
  <w:num w:numId="20" w16cid:durableId="1888301350">
    <w:abstractNumId w:val="2"/>
  </w:num>
  <w:num w:numId="21" w16cid:durableId="193617736">
    <w:abstractNumId w:val="2"/>
  </w:num>
  <w:num w:numId="22" w16cid:durableId="2143107674">
    <w:abstractNumId w:val="3"/>
  </w:num>
  <w:num w:numId="23" w16cid:durableId="1183284280">
    <w:abstractNumId w:val="2"/>
  </w:num>
  <w:num w:numId="24" w16cid:durableId="2064401374">
    <w:abstractNumId w:val="2"/>
  </w:num>
  <w:num w:numId="25" w16cid:durableId="2001612164">
    <w:abstractNumId w:val="2"/>
  </w:num>
  <w:num w:numId="26" w16cid:durableId="2032300714">
    <w:abstractNumId w:val="2"/>
  </w:num>
  <w:num w:numId="27" w16cid:durableId="52699004">
    <w:abstractNumId w:val="7"/>
  </w:num>
  <w:num w:numId="28" w16cid:durableId="846553579">
    <w:abstractNumId w:val="2"/>
  </w:num>
  <w:num w:numId="29" w16cid:durableId="222448737">
    <w:abstractNumId w:val="2"/>
  </w:num>
  <w:num w:numId="30" w16cid:durableId="868907183">
    <w:abstractNumId w:val="2"/>
  </w:num>
  <w:num w:numId="31" w16cid:durableId="110977226">
    <w:abstractNumId w:val="2"/>
  </w:num>
  <w:num w:numId="32" w16cid:durableId="869218376">
    <w:abstractNumId w:val="2"/>
  </w:num>
  <w:num w:numId="33" w16cid:durableId="217399123">
    <w:abstractNumId w:val="2"/>
  </w:num>
  <w:num w:numId="34" w16cid:durableId="32926296">
    <w:abstractNumId w:val="2"/>
  </w:num>
  <w:num w:numId="35" w16cid:durableId="1524857478">
    <w:abstractNumId w:val="2"/>
  </w:num>
  <w:num w:numId="36" w16cid:durableId="1457916920">
    <w:abstractNumId w:val="2"/>
  </w:num>
  <w:num w:numId="37" w16cid:durableId="1424522534">
    <w:abstractNumId w:val="2"/>
  </w:num>
  <w:num w:numId="38" w16cid:durableId="1005858905">
    <w:abstractNumId w:val="2"/>
  </w:num>
  <w:num w:numId="39" w16cid:durableId="1472022552">
    <w:abstractNumId w:val="2"/>
  </w:num>
  <w:num w:numId="40" w16cid:durableId="608781013">
    <w:abstractNumId w:val="2"/>
  </w:num>
  <w:num w:numId="41" w16cid:durableId="1829513122">
    <w:abstractNumId w:val="2"/>
  </w:num>
  <w:num w:numId="42" w16cid:durableId="715738938">
    <w:abstractNumId w:val="2"/>
  </w:num>
  <w:num w:numId="43" w16cid:durableId="196982244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inar Nordal">
    <w15:presenceInfo w15:providerId="AD" w15:userId="S::snordal@ntnu.no::666a6bfd-28ac-4432-ad55-9d787c77685a"/>
  </w15:person>
  <w15:person w15:author="Quoc Anh Tran">
    <w15:presenceInfo w15:providerId="AD" w15:userId="S::quoct@ntnu.no::0839746a-f855-4fc1-ad33-b1e852b4df43"/>
  </w15:person>
  <w15:person w15:author="Gustav Grimstad">
    <w15:presenceInfo w15:providerId="AD" w15:userId="S::gustavgr@ntnu.no::73f78b50-2c3d-4e28-9e2c-d2dcf36abd14"/>
  </w15:person>
  <w15:person w15:author="Ivan Depina">
    <w15:presenceInfo w15:providerId="AD" w15:userId="S::ivandep@ntnu.no::1170ca8f-5ec3-4c7f-ba74-ea2ea11c06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w020w0es9vsz3ezxwnv0p98fxfxeazeevta&quot;&gt;My EndNote Library&lt;record-ids&gt;&lt;item&gt;3&lt;/item&gt;&lt;item&gt;112&lt;/item&gt;&lt;/record-ids&gt;&lt;/item&gt;&lt;/Libraries&gt;"/>
  </w:docVars>
  <w:rsids>
    <w:rsidRoot w:val="00F64D5A"/>
    <w:rsid w:val="000001EA"/>
    <w:rsid w:val="000001FD"/>
    <w:rsid w:val="00000B3D"/>
    <w:rsid w:val="0000249C"/>
    <w:rsid w:val="000032AA"/>
    <w:rsid w:val="00005F8D"/>
    <w:rsid w:val="00005FD9"/>
    <w:rsid w:val="00006CC5"/>
    <w:rsid w:val="00006E52"/>
    <w:rsid w:val="000079CD"/>
    <w:rsid w:val="0001280A"/>
    <w:rsid w:val="0001321F"/>
    <w:rsid w:val="00013BC4"/>
    <w:rsid w:val="00014211"/>
    <w:rsid w:val="00015104"/>
    <w:rsid w:val="00016A50"/>
    <w:rsid w:val="00017568"/>
    <w:rsid w:val="00017EC8"/>
    <w:rsid w:val="00023570"/>
    <w:rsid w:val="00023F8A"/>
    <w:rsid w:val="00024367"/>
    <w:rsid w:val="0003074E"/>
    <w:rsid w:val="00033338"/>
    <w:rsid w:val="00035DCA"/>
    <w:rsid w:val="00037B5B"/>
    <w:rsid w:val="00040B29"/>
    <w:rsid w:val="0004488B"/>
    <w:rsid w:val="00045748"/>
    <w:rsid w:val="00045969"/>
    <w:rsid w:val="000478A0"/>
    <w:rsid w:val="00051E8E"/>
    <w:rsid w:val="00053A01"/>
    <w:rsid w:val="00055113"/>
    <w:rsid w:val="0006417E"/>
    <w:rsid w:val="00064A09"/>
    <w:rsid w:val="00064F0A"/>
    <w:rsid w:val="00066655"/>
    <w:rsid w:val="000677DB"/>
    <w:rsid w:val="00071317"/>
    <w:rsid w:val="00073596"/>
    <w:rsid w:val="00073719"/>
    <w:rsid w:val="00073FF4"/>
    <w:rsid w:val="0007539C"/>
    <w:rsid w:val="000758BA"/>
    <w:rsid w:val="000765AC"/>
    <w:rsid w:val="00077787"/>
    <w:rsid w:val="000800B1"/>
    <w:rsid w:val="000805D0"/>
    <w:rsid w:val="000817F3"/>
    <w:rsid w:val="00083B4A"/>
    <w:rsid w:val="00083CE8"/>
    <w:rsid w:val="000845E9"/>
    <w:rsid w:val="00084B13"/>
    <w:rsid w:val="0008549E"/>
    <w:rsid w:val="00086508"/>
    <w:rsid w:val="00087444"/>
    <w:rsid w:val="00091C7F"/>
    <w:rsid w:val="00093CEC"/>
    <w:rsid w:val="0009683C"/>
    <w:rsid w:val="000A051F"/>
    <w:rsid w:val="000A1144"/>
    <w:rsid w:val="000A2160"/>
    <w:rsid w:val="000A27D4"/>
    <w:rsid w:val="000A606E"/>
    <w:rsid w:val="000A6936"/>
    <w:rsid w:val="000A6F14"/>
    <w:rsid w:val="000A7BFA"/>
    <w:rsid w:val="000B0A2C"/>
    <w:rsid w:val="000B33E8"/>
    <w:rsid w:val="000B5BFF"/>
    <w:rsid w:val="000B5FD8"/>
    <w:rsid w:val="000B6496"/>
    <w:rsid w:val="000B76CE"/>
    <w:rsid w:val="000B7A43"/>
    <w:rsid w:val="000C1DDE"/>
    <w:rsid w:val="000C21F6"/>
    <w:rsid w:val="000C2EC4"/>
    <w:rsid w:val="000C4D41"/>
    <w:rsid w:val="000C5911"/>
    <w:rsid w:val="000C5EDB"/>
    <w:rsid w:val="000C5FFD"/>
    <w:rsid w:val="000C70F9"/>
    <w:rsid w:val="000D029D"/>
    <w:rsid w:val="000D1536"/>
    <w:rsid w:val="000D1C1D"/>
    <w:rsid w:val="000E23D0"/>
    <w:rsid w:val="000E2A8D"/>
    <w:rsid w:val="000E318A"/>
    <w:rsid w:val="000E379F"/>
    <w:rsid w:val="000F014B"/>
    <w:rsid w:val="000F037E"/>
    <w:rsid w:val="000F49B5"/>
    <w:rsid w:val="000F4B47"/>
    <w:rsid w:val="001001DC"/>
    <w:rsid w:val="00100885"/>
    <w:rsid w:val="00100901"/>
    <w:rsid w:val="00101CEE"/>
    <w:rsid w:val="001020D7"/>
    <w:rsid w:val="00103B65"/>
    <w:rsid w:val="00105836"/>
    <w:rsid w:val="00111E8F"/>
    <w:rsid w:val="0011387D"/>
    <w:rsid w:val="0011748F"/>
    <w:rsid w:val="00122089"/>
    <w:rsid w:val="00122248"/>
    <w:rsid w:val="00122A27"/>
    <w:rsid w:val="00124947"/>
    <w:rsid w:val="00124A70"/>
    <w:rsid w:val="00126107"/>
    <w:rsid w:val="00126251"/>
    <w:rsid w:val="00126E55"/>
    <w:rsid w:val="00127A67"/>
    <w:rsid w:val="001335DA"/>
    <w:rsid w:val="00133968"/>
    <w:rsid w:val="001348C4"/>
    <w:rsid w:val="00136C2F"/>
    <w:rsid w:val="0014219B"/>
    <w:rsid w:val="0014235A"/>
    <w:rsid w:val="00142E93"/>
    <w:rsid w:val="0014749C"/>
    <w:rsid w:val="00150597"/>
    <w:rsid w:val="0015322F"/>
    <w:rsid w:val="00155B29"/>
    <w:rsid w:val="00157909"/>
    <w:rsid w:val="00164225"/>
    <w:rsid w:val="00164519"/>
    <w:rsid w:val="0016613D"/>
    <w:rsid w:val="00166807"/>
    <w:rsid w:val="00170310"/>
    <w:rsid w:val="0017186C"/>
    <w:rsid w:val="00175E80"/>
    <w:rsid w:val="00176EE7"/>
    <w:rsid w:val="00177F5B"/>
    <w:rsid w:val="00180AE3"/>
    <w:rsid w:val="00181672"/>
    <w:rsid w:val="00181C08"/>
    <w:rsid w:val="00181D12"/>
    <w:rsid w:val="001858D5"/>
    <w:rsid w:val="00186C47"/>
    <w:rsid w:val="00192909"/>
    <w:rsid w:val="00195543"/>
    <w:rsid w:val="0019593A"/>
    <w:rsid w:val="001A007F"/>
    <w:rsid w:val="001A2D6B"/>
    <w:rsid w:val="001A4176"/>
    <w:rsid w:val="001A490F"/>
    <w:rsid w:val="001A6C7C"/>
    <w:rsid w:val="001A7C12"/>
    <w:rsid w:val="001B1E50"/>
    <w:rsid w:val="001B254F"/>
    <w:rsid w:val="001B6AC6"/>
    <w:rsid w:val="001B71B7"/>
    <w:rsid w:val="001B72B5"/>
    <w:rsid w:val="001B7500"/>
    <w:rsid w:val="001C0428"/>
    <w:rsid w:val="001C0CB9"/>
    <w:rsid w:val="001C1E73"/>
    <w:rsid w:val="001C277C"/>
    <w:rsid w:val="001C3998"/>
    <w:rsid w:val="001C3C65"/>
    <w:rsid w:val="001C4AF1"/>
    <w:rsid w:val="001D0167"/>
    <w:rsid w:val="001D066D"/>
    <w:rsid w:val="001D2B21"/>
    <w:rsid w:val="001D4FE4"/>
    <w:rsid w:val="001D6E88"/>
    <w:rsid w:val="001D79DA"/>
    <w:rsid w:val="001D7D82"/>
    <w:rsid w:val="001E1894"/>
    <w:rsid w:val="001E2BF8"/>
    <w:rsid w:val="001E3A08"/>
    <w:rsid w:val="001E516C"/>
    <w:rsid w:val="001E618C"/>
    <w:rsid w:val="001E73DD"/>
    <w:rsid w:val="001F034F"/>
    <w:rsid w:val="001F054B"/>
    <w:rsid w:val="001F1695"/>
    <w:rsid w:val="001F2634"/>
    <w:rsid w:val="001F3912"/>
    <w:rsid w:val="001F4A68"/>
    <w:rsid w:val="001F72B1"/>
    <w:rsid w:val="001F7BC3"/>
    <w:rsid w:val="00200614"/>
    <w:rsid w:val="00200701"/>
    <w:rsid w:val="002034B3"/>
    <w:rsid w:val="002038A4"/>
    <w:rsid w:val="00203D4B"/>
    <w:rsid w:val="0020514F"/>
    <w:rsid w:val="002056AD"/>
    <w:rsid w:val="00205EB1"/>
    <w:rsid w:val="00206FE9"/>
    <w:rsid w:val="002077FF"/>
    <w:rsid w:val="0021002E"/>
    <w:rsid w:val="0021066B"/>
    <w:rsid w:val="00213FD6"/>
    <w:rsid w:val="00214203"/>
    <w:rsid w:val="002145D7"/>
    <w:rsid w:val="00217F24"/>
    <w:rsid w:val="00221C41"/>
    <w:rsid w:val="00221CB4"/>
    <w:rsid w:val="00222905"/>
    <w:rsid w:val="00223965"/>
    <w:rsid w:val="00223DDF"/>
    <w:rsid w:val="00225563"/>
    <w:rsid w:val="002255D0"/>
    <w:rsid w:val="00225B80"/>
    <w:rsid w:val="002263E6"/>
    <w:rsid w:val="00226A64"/>
    <w:rsid w:val="00230C5E"/>
    <w:rsid w:val="00231645"/>
    <w:rsid w:val="00231BA5"/>
    <w:rsid w:val="00231CAB"/>
    <w:rsid w:val="00232F27"/>
    <w:rsid w:val="0023380E"/>
    <w:rsid w:val="00233B35"/>
    <w:rsid w:val="00233EA9"/>
    <w:rsid w:val="002350EF"/>
    <w:rsid w:val="00236EC4"/>
    <w:rsid w:val="00242210"/>
    <w:rsid w:val="002466ED"/>
    <w:rsid w:val="0025069D"/>
    <w:rsid w:val="00251FA7"/>
    <w:rsid w:val="0025221B"/>
    <w:rsid w:val="00253260"/>
    <w:rsid w:val="0025502D"/>
    <w:rsid w:val="00256CAC"/>
    <w:rsid w:val="002576A3"/>
    <w:rsid w:val="002603B3"/>
    <w:rsid w:val="0026104F"/>
    <w:rsid w:val="002611F9"/>
    <w:rsid w:val="00262453"/>
    <w:rsid w:val="00262ECB"/>
    <w:rsid w:val="0026531D"/>
    <w:rsid w:val="00266117"/>
    <w:rsid w:val="002676BE"/>
    <w:rsid w:val="00270274"/>
    <w:rsid w:val="00272806"/>
    <w:rsid w:val="00274D03"/>
    <w:rsid w:val="00276CA7"/>
    <w:rsid w:val="0027729B"/>
    <w:rsid w:val="00277946"/>
    <w:rsid w:val="00277B6E"/>
    <w:rsid w:val="002802A6"/>
    <w:rsid w:val="002824C2"/>
    <w:rsid w:val="00282E5B"/>
    <w:rsid w:val="00283D85"/>
    <w:rsid w:val="00286B22"/>
    <w:rsid w:val="00290C71"/>
    <w:rsid w:val="00291B48"/>
    <w:rsid w:val="00295684"/>
    <w:rsid w:val="00295D71"/>
    <w:rsid w:val="00296AD8"/>
    <w:rsid w:val="00296AF2"/>
    <w:rsid w:val="002A06CF"/>
    <w:rsid w:val="002A45EA"/>
    <w:rsid w:val="002A6311"/>
    <w:rsid w:val="002B0251"/>
    <w:rsid w:val="002B03BB"/>
    <w:rsid w:val="002B2032"/>
    <w:rsid w:val="002B5DE9"/>
    <w:rsid w:val="002B5FB0"/>
    <w:rsid w:val="002B73EB"/>
    <w:rsid w:val="002C147C"/>
    <w:rsid w:val="002C1C13"/>
    <w:rsid w:val="002C3EDB"/>
    <w:rsid w:val="002D1CD2"/>
    <w:rsid w:val="002D2444"/>
    <w:rsid w:val="002D24BA"/>
    <w:rsid w:val="002D4850"/>
    <w:rsid w:val="002E0339"/>
    <w:rsid w:val="002E21E3"/>
    <w:rsid w:val="002E3F9E"/>
    <w:rsid w:val="002E4448"/>
    <w:rsid w:val="002E487D"/>
    <w:rsid w:val="002E4D90"/>
    <w:rsid w:val="002E5606"/>
    <w:rsid w:val="002E71B0"/>
    <w:rsid w:val="002F18D4"/>
    <w:rsid w:val="002F1A1B"/>
    <w:rsid w:val="002F20CC"/>
    <w:rsid w:val="002F21F9"/>
    <w:rsid w:val="002F2859"/>
    <w:rsid w:val="002F36B5"/>
    <w:rsid w:val="002F3E56"/>
    <w:rsid w:val="0030256A"/>
    <w:rsid w:val="0030290E"/>
    <w:rsid w:val="0030382C"/>
    <w:rsid w:val="00305FFF"/>
    <w:rsid w:val="00306441"/>
    <w:rsid w:val="00306FF0"/>
    <w:rsid w:val="00307A66"/>
    <w:rsid w:val="003100CE"/>
    <w:rsid w:val="00310380"/>
    <w:rsid w:val="00311199"/>
    <w:rsid w:val="00311FF5"/>
    <w:rsid w:val="00312711"/>
    <w:rsid w:val="0031402B"/>
    <w:rsid w:val="0031552E"/>
    <w:rsid w:val="0031610D"/>
    <w:rsid w:val="003174D7"/>
    <w:rsid w:val="003200F4"/>
    <w:rsid w:val="00320D7D"/>
    <w:rsid w:val="003218B7"/>
    <w:rsid w:val="003221C9"/>
    <w:rsid w:val="003221E5"/>
    <w:rsid w:val="00322874"/>
    <w:rsid w:val="00330C4D"/>
    <w:rsid w:val="00330C7F"/>
    <w:rsid w:val="003327F2"/>
    <w:rsid w:val="00334113"/>
    <w:rsid w:val="00335F92"/>
    <w:rsid w:val="003366C3"/>
    <w:rsid w:val="003376CC"/>
    <w:rsid w:val="00341021"/>
    <w:rsid w:val="0034102F"/>
    <w:rsid w:val="003435DD"/>
    <w:rsid w:val="00344ED0"/>
    <w:rsid w:val="00345AFB"/>
    <w:rsid w:val="00346782"/>
    <w:rsid w:val="00346FC0"/>
    <w:rsid w:val="00347297"/>
    <w:rsid w:val="00347E6F"/>
    <w:rsid w:val="00350FB1"/>
    <w:rsid w:val="00352CF3"/>
    <w:rsid w:val="003554B4"/>
    <w:rsid w:val="00356BD7"/>
    <w:rsid w:val="00362AEC"/>
    <w:rsid w:val="00362E9B"/>
    <w:rsid w:val="00367BB5"/>
    <w:rsid w:val="00370156"/>
    <w:rsid w:val="0037353B"/>
    <w:rsid w:val="003771F3"/>
    <w:rsid w:val="003779BB"/>
    <w:rsid w:val="00377DA0"/>
    <w:rsid w:val="00383A44"/>
    <w:rsid w:val="0038571E"/>
    <w:rsid w:val="00386678"/>
    <w:rsid w:val="0039063B"/>
    <w:rsid w:val="0039527D"/>
    <w:rsid w:val="003969C1"/>
    <w:rsid w:val="003A1489"/>
    <w:rsid w:val="003A4189"/>
    <w:rsid w:val="003A4523"/>
    <w:rsid w:val="003A5C84"/>
    <w:rsid w:val="003A5CE3"/>
    <w:rsid w:val="003B3FB1"/>
    <w:rsid w:val="003B6B64"/>
    <w:rsid w:val="003C0BFC"/>
    <w:rsid w:val="003C1303"/>
    <w:rsid w:val="003C4132"/>
    <w:rsid w:val="003C4850"/>
    <w:rsid w:val="003C6A64"/>
    <w:rsid w:val="003C6F09"/>
    <w:rsid w:val="003D103F"/>
    <w:rsid w:val="003D2137"/>
    <w:rsid w:val="003D280A"/>
    <w:rsid w:val="003D3FFD"/>
    <w:rsid w:val="003D48F5"/>
    <w:rsid w:val="003D7176"/>
    <w:rsid w:val="003E08FF"/>
    <w:rsid w:val="003E248A"/>
    <w:rsid w:val="003E2A1B"/>
    <w:rsid w:val="003E32CB"/>
    <w:rsid w:val="003E651A"/>
    <w:rsid w:val="003F02E1"/>
    <w:rsid w:val="003F13EF"/>
    <w:rsid w:val="003F48F8"/>
    <w:rsid w:val="003F4A28"/>
    <w:rsid w:val="003F5E7A"/>
    <w:rsid w:val="003F5ECE"/>
    <w:rsid w:val="003F6552"/>
    <w:rsid w:val="003F7A69"/>
    <w:rsid w:val="003F7C79"/>
    <w:rsid w:val="0040056D"/>
    <w:rsid w:val="0040241B"/>
    <w:rsid w:val="004053BC"/>
    <w:rsid w:val="00405A71"/>
    <w:rsid w:val="00405A97"/>
    <w:rsid w:val="00406CB0"/>
    <w:rsid w:val="00410FAE"/>
    <w:rsid w:val="004117D8"/>
    <w:rsid w:val="004121C7"/>
    <w:rsid w:val="00412F6D"/>
    <w:rsid w:val="00414D9C"/>
    <w:rsid w:val="0041557E"/>
    <w:rsid w:val="00415C00"/>
    <w:rsid w:val="00416EBA"/>
    <w:rsid w:val="004204FF"/>
    <w:rsid w:val="00421454"/>
    <w:rsid w:val="00421A70"/>
    <w:rsid w:val="00421AEF"/>
    <w:rsid w:val="00426198"/>
    <w:rsid w:val="0042672C"/>
    <w:rsid w:val="0042757F"/>
    <w:rsid w:val="004315A6"/>
    <w:rsid w:val="00431D5D"/>
    <w:rsid w:val="00434726"/>
    <w:rsid w:val="0043509E"/>
    <w:rsid w:val="0043601C"/>
    <w:rsid w:val="004370F6"/>
    <w:rsid w:val="004401DA"/>
    <w:rsid w:val="00441F2E"/>
    <w:rsid w:val="004423BC"/>
    <w:rsid w:val="00442C16"/>
    <w:rsid w:val="00443165"/>
    <w:rsid w:val="00443802"/>
    <w:rsid w:val="00444B24"/>
    <w:rsid w:val="00444C80"/>
    <w:rsid w:val="0044516C"/>
    <w:rsid w:val="00445D13"/>
    <w:rsid w:val="004477C5"/>
    <w:rsid w:val="004510F7"/>
    <w:rsid w:val="004529EE"/>
    <w:rsid w:val="00454219"/>
    <w:rsid w:val="00454256"/>
    <w:rsid w:val="00454BED"/>
    <w:rsid w:val="00461ACC"/>
    <w:rsid w:val="00462FEC"/>
    <w:rsid w:val="0046371E"/>
    <w:rsid w:val="00466799"/>
    <w:rsid w:val="0046692F"/>
    <w:rsid w:val="00467A84"/>
    <w:rsid w:val="00471FD1"/>
    <w:rsid w:val="00473D51"/>
    <w:rsid w:val="00474390"/>
    <w:rsid w:val="00475411"/>
    <w:rsid w:val="00475995"/>
    <w:rsid w:val="004804EF"/>
    <w:rsid w:val="00481C85"/>
    <w:rsid w:val="00481DFC"/>
    <w:rsid w:val="00481EE6"/>
    <w:rsid w:val="00482375"/>
    <w:rsid w:val="0048350B"/>
    <w:rsid w:val="00484A82"/>
    <w:rsid w:val="0048596A"/>
    <w:rsid w:val="00485FEB"/>
    <w:rsid w:val="0049181C"/>
    <w:rsid w:val="00494290"/>
    <w:rsid w:val="00494B11"/>
    <w:rsid w:val="00494E6D"/>
    <w:rsid w:val="004956C8"/>
    <w:rsid w:val="00495CAB"/>
    <w:rsid w:val="0049726F"/>
    <w:rsid w:val="004A128E"/>
    <w:rsid w:val="004A2A62"/>
    <w:rsid w:val="004A4835"/>
    <w:rsid w:val="004B1773"/>
    <w:rsid w:val="004B2391"/>
    <w:rsid w:val="004B2C7A"/>
    <w:rsid w:val="004B36F3"/>
    <w:rsid w:val="004B68DF"/>
    <w:rsid w:val="004B7DCD"/>
    <w:rsid w:val="004C0CD6"/>
    <w:rsid w:val="004C63AD"/>
    <w:rsid w:val="004D2A6B"/>
    <w:rsid w:val="004D326C"/>
    <w:rsid w:val="004D3C98"/>
    <w:rsid w:val="004D43E9"/>
    <w:rsid w:val="004E1807"/>
    <w:rsid w:val="004E1F54"/>
    <w:rsid w:val="004E216D"/>
    <w:rsid w:val="004E23C8"/>
    <w:rsid w:val="004E27CF"/>
    <w:rsid w:val="004E2D7F"/>
    <w:rsid w:val="004E3B04"/>
    <w:rsid w:val="004E6254"/>
    <w:rsid w:val="004E63C2"/>
    <w:rsid w:val="004E7427"/>
    <w:rsid w:val="004F05C9"/>
    <w:rsid w:val="004F12FB"/>
    <w:rsid w:val="004F4118"/>
    <w:rsid w:val="004F5714"/>
    <w:rsid w:val="004F6BAF"/>
    <w:rsid w:val="004F773D"/>
    <w:rsid w:val="00500855"/>
    <w:rsid w:val="00500C4F"/>
    <w:rsid w:val="00501347"/>
    <w:rsid w:val="00501FB6"/>
    <w:rsid w:val="0050369F"/>
    <w:rsid w:val="00504DF4"/>
    <w:rsid w:val="00505146"/>
    <w:rsid w:val="0051228E"/>
    <w:rsid w:val="00513947"/>
    <w:rsid w:val="00514071"/>
    <w:rsid w:val="00514318"/>
    <w:rsid w:val="00516B94"/>
    <w:rsid w:val="00516E63"/>
    <w:rsid w:val="005171B6"/>
    <w:rsid w:val="005212AB"/>
    <w:rsid w:val="0052229E"/>
    <w:rsid w:val="00523F4C"/>
    <w:rsid w:val="005245FF"/>
    <w:rsid w:val="00525691"/>
    <w:rsid w:val="005268FC"/>
    <w:rsid w:val="00526FD4"/>
    <w:rsid w:val="00527161"/>
    <w:rsid w:val="005305D6"/>
    <w:rsid w:val="0053381B"/>
    <w:rsid w:val="00533FF1"/>
    <w:rsid w:val="00534CAD"/>
    <w:rsid w:val="005353B1"/>
    <w:rsid w:val="005360C4"/>
    <w:rsid w:val="00544597"/>
    <w:rsid w:val="00544CE4"/>
    <w:rsid w:val="00546223"/>
    <w:rsid w:val="0054749E"/>
    <w:rsid w:val="00550565"/>
    <w:rsid w:val="00550D4F"/>
    <w:rsid w:val="0055144A"/>
    <w:rsid w:val="00552C65"/>
    <w:rsid w:val="005539AD"/>
    <w:rsid w:val="005548CF"/>
    <w:rsid w:val="00556A17"/>
    <w:rsid w:val="0055759D"/>
    <w:rsid w:val="00560689"/>
    <w:rsid w:val="00560840"/>
    <w:rsid w:val="00561BAB"/>
    <w:rsid w:val="0056381E"/>
    <w:rsid w:val="00563D73"/>
    <w:rsid w:val="005644C7"/>
    <w:rsid w:val="005654E4"/>
    <w:rsid w:val="005675A6"/>
    <w:rsid w:val="00570F8B"/>
    <w:rsid w:val="00571B15"/>
    <w:rsid w:val="0057330E"/>
    <w:rsid w:val="005853CA"/>
    <w:rsid w:val="005902AB"/>
    <w:rsid w:val="005902D5"/>
    <w:rsid w:val="00592709"/>
    <w:rsid w:val="0059415A"/>
    <w:rsid w:val="005A0972"/>
    <w:rsid w:val="005A0CB6"/>
    <w:rsid w:val="005A19AA"/>
    <w:rsid w:val="005A2F82"/>
    <w:rsid w:val="005A3B09"/>
    <w:rsid w:val="005A4DB1"/>
    <w:rsid w:val="005A6ABE"/>
    <w:rsid w:val="005B0D0E"/>
    <w:rsid w:val="005B0FEE"/>
    <w:rsid w:val="005B272F"/>
    <w:rsid w:val="005B46B6"/>
    <w:rsid w:val="005B487E"/>
    <w:rsid w:val="005B50FE"/>
    <w:rsid w:val="005B54CB"/>
    <w:rsid w:val="005B7068"/>
    <w:rsid w:val="005C0AA5"/>
    <w:rsid w:val="005C0C80"/>
    <w:rsid w:val="005C2B9E"/>
    <w:rsid w:val="005C2C6A"/>
    <w:rsid w:val="005C34B9"/>
    <w:rsid w:val="005C5B98"/>
    <w:rsid w:val="005C6CC9"/>
    <w:rsid w:val="005C6E6A"/>
    <w:rsid w:val="005D2400"/>
    <w:rsid w:val="005D3CA5"/>
    <w:rsid w:val="005D5492"/>
    <w:rsid w:val="005D60A1"/>
    <w:rsid w:val="005D7009"/>
    <w:rsid w:val="005E055A"/>
    <w:rsid w:val="005E0F45"/>
    <w:rsid w:val="005E0FFD"/>
    <w:rsid w:val="005E2C06"/>
    <w:rsid w:val="005E382D"/>
    <w:rsid w:val="005E3DF6"/>
    <w:rsid w:val="005E48E0"/>
    <w:rsid w:val="005E5613"/>
    <w:rsid w:val="005F1BBE"/>
    <w:rsid w:val="005F5A8C"/>
    <w:rsid w:val="005F6641"/>
    <w:rsid w:val="005F6A44"/>
    <w:rsid w:val="005F75B2"/>
    <w:rsid w:val="006001CF"/>
    <w:rsid w:val="00602B34"/>
    <w:rsid w:val="00602E33"/>
    <w:rsid w:val="00603355"/>
    <w:rsid w:val="0060661D"/>
    <w:rsid w:val="00606D40"/>
    <w:rsid w:val="00607206"/>
    <w:rsid w:val="006072F0"/>
    <w:rsid w:val="00607912"/>
    <w:rsid w:val="00607FBA"/>
    <w:rsid w:val="00610088"/>
    <w:rsid w:val="00611D89"/>
    <w:rsid w:val="00612A3B"/>
    <w:rsid w:val="00614847"/>
    <w:rsid w:val="0061584A"/>
    <w:rsid w:val="006217D5"/>
    <w:rsid w:val="00623166"/>
    <w:rsid w:val="00623AA7"/>
    <w:rsid w:val="0062415C"/>
    <w:rsid w:val="006244F5"/>
    <w:rsid w:val="00626063"/>
    <w:rsid w:val="0062658F"/>
    <w:rsid w:val="006318C9"/>
    <w:rsid w:val="00633108"/>
    <w:rsid w:val="0063381A"/>
    <w:rsid w:val="00634724"/>
    <w:rsid w:val="00634BC1"/>
    <w:rsid w:val="00635B0C"/>
    <w:rsid w:val="0063681B"/>
    <w:rsid w:val="006368A8"/>
    <w:rsid w:val="00640814"/>
    <w:rsid w:val="00643514"/>
    <w:rsid w:val="006438F8"/>
    <w:rsid w:val="00643AEE"/>
    <w:rsid w:val="006444CE"/>
    <w:rsid w:val="00651269"/>
    <w:rsid w:val="00652BA4"/>
    <w:rsid w:val="00656A48"/>
    <w:rsid w:val="006572B0"/>
    <w:rsid w:val="006579D7"/>
    <w:rsid w:val="006601C3"/>
    <w:rsid w:val="00660737"/>
    <w:rsid w:val="00661037"/>
    <w:rsid w:val="00662581"/>
    <w:rsid w:val="006626F5"/>
    <w:rsid w:val="00664EF4"/>
    <w:rsid w:val="006651D7"/>
    <w:rsid w:val="00665900"/>
    <w:rsid w:val="00671958"/>
    <w:rsid w:val="0067387F"/>
    <w:rsid w:val="00675046"/>
    <w:rsid w:val="00675F08"/>
    <w:rsid w:val="006763E3"/>
    <w:rsid w:val="006778DE"/>
    <w:rsid w:val="0068262A"/>
    <w:rsid w:val="00683E0E"/>
    <w:rsid w:val="0068610D"/>
    <w:rsid w:val="00686F04"/>
    <w:rsid w:val="00691DC4"/>
    <w:rsid w:val="006941EB"/>
    <w:rsid w:val="00694244"/>
    <w:rsid w:val="00695351"/>
    <w:rsid w:val="006964AD"/>
    <w:rsid w:val="006A0615"/>
    <w:rsid w:val="006A2003"/>
    <w:rsid w:val="006A3F9C"/>
    <w:rsid w:val="006A609D"/>
    <w:rsid w:val="006A64E1"/>
    <w:rsid w:val="006A6EEA"/>
    <w:rsid w:val="006A723E"/>
    <w:rsid w:val="006B1954"/>
    <w:rsid w:val="006B2B55"/>
    <w:rsid w:val="006B3D11"/>
    <w:rsid w:val="006B41CF"/>
    <w:rsid w:val="006B5B62"/>
    <w:rsid w:val="006B68D9"/>
    <w:rsid w:val="006B7323"/>
    <w:rsid w:val="006B7678"/>
    <w:rsid w:val="006C018B"/>
    <w:rsid w:val="006C0DED"/>
    <w:rsid w:val="006C1E67"/>
    <w:rsid w:val="006C25FD"/>
    <w:rsid w:val="006C35FA"/>
    <w:rsid w:val="006C3ED3"/>
    <w:rsid w:val="006C4016"/>
    <w:rsid w:val="006C4E44"/>
    <w:rsid w:val="006C64AA"/>
    <w:rsid w:val="006D0074"/>
    <w:rsid w:val="006D0BE2"/>
    <w:rsid w:val="006D2566"/>
    <w:rsid w:val="006E1ED6"/>
    <w:rsid w:val="006E2BDE"/>
    <w:rsid w:val="006E3710"/>
    <w:rsid w:val="006E642A"/>
    <w:rsid w:val="006E6FA0"/>
    <w:rsid w:val="006E75C9"/>
    <w:rsid w:val="006E7BF8"/>
    <w:rsid w:val="006F2CDE"/>
    <w:rsid w:val="006F3260"/>
    <w:rsid w:val="006F376A"/>
    <w:rsid w:val="006F479C"/>
    <w:rsid w:val="006F5334"/>
    <w:rsid w:val="006F6BD8"/>
    <w:rsid w:val="006F6CAA"/>
    <w:rsid w:val="00701199"/>
    <w:rsid w:val="007011DB"/>
    <w:rsid w:val="00703463"/>
    <w:rsid w:val="0070394C"/>
    <w:rsid w:val="00705096"/>
    <w:rsid w:val="0070787A"/>
    <w:rsid w:val="0071004D"/>
    <w:rsid w:val="0071367D"/>
    <w:rsid w:val="00713E40"/>
    <w:rsid w:val="0071547D"/>
    <w:rsid w:val="00715EA5"/>
    <w:rsid w:val="00717E57"/>
    <w:rsid w:val="007225DB"/>
    <w:rsid w:val="00722629"/>
    <w:rsid w:val="00722C5A"/>
    <w:rsid w:val="00726433"/>
    <w:rsid w:val="00727F22"/>
    <w:rsid w:val="0073588A"/>
    <w:rsid w:val="007370AA"/>
    <w:rsid w:val="00740DF8"/>
    <w:rsid w:val="007431A1"/>
    <w:rsid w:val="0074698A"/>
    <w:rsid w:val="00746B94"/>
    <w:rsid w:val="007475FD"/>
    <w:rsid w:val="0075397B"/>
    <w:rsid w:val="0075456B"/>
    <w:rsid w:val="0075568D"/>
    <w:rsid w:val="00755A36"/>
    <w:rsid w:val="007570D0"/>
    <w:rsid w:val="00757134"/>
    <w:rsid w:val="0076178A"/>
    <w:rsid w:val="00761DF0"/>
    <w:rsid w:val="007637E6"/>
    <w:rsid w:val="00764B5E"/>
    <w:rsid w:val="00766925"/>
    <w:rsid w:val="0076775C"/>
    <w:rsid w:val="00770082"/>
    <w:rsid w:val="00772A9A"/>
    <w:rsid w:val="007739B4"/>
    <w:rsid w:val="0077788A"/>
    <w:rsid w:val="00781513"/>
    <w:rsid w:val="0078310E"/>
    <w:rsid w:val="007846C1"/>
    <w:rsid w:val="0078575C"/>
    <w:rsid w:val="00785D95"/>
    <w:rsid w:val="00791826"/>
    <w:rsid w:val="00791DAE"/>
    <w:rsid w:val="00792036"/>
    <w:rsid w:val="007920C8"/>
    <w:rsid w:val="00792EEA"/>
    <w:rsid w:val="00794D8B"/>
    <w:rsid w:val="007A1E95"/>
    <w:rsid w:val="007A42AE"/>
    <w:rsid w:val="007A4745"/>
    <w:rsid w:val="007A5A7B"/>
    <w:rsid w:val="007A6BFD"/>
    <w:rsid w:val="007A7254"/>
    <w:rsid w:val="007B2B14"/>
    <w:rsid w:val="007C0D6F"/>
    <w:rsid w:val="007C1475"/>
    <w:rsid w:val="007C2BAE"/>
    <w:rsid w:val="007C581E"/>
    <w:rsid w:val="007C5904"/>
    <w:rsid w:val="007D05DA"/>
    <w:rsid w:val="007D2AF9"/>
    <w:rsid w:val="007D4F32"/>
    <w:rsid w:val="007D5D0F"/>
    <w:rsid w:val="007D6778"/>
    <w:rsid w:val="007E02CB"/>
    <w:rsid w:val="007E101F"/>
    <w:rsid w:val="007E118A"/>
    <w:rsid w:val="007E18E2"/>
    <w:rsid w:val="007E1C4E"/>
    <w:rsid w:val="007E2327"/>
    <w:rsid w:val="007E295A"/>
    <w:rsid w:val="007E56DE"/>
    <w:rsid w:val="007E714E"/>
    <w:rsid w:val="007E7417"/>
    <w:rsid w:val="007F06F6"/>
    <w:rsid w:val="007F0819"/>
    <w:rsid w:val="007F124D"/>
    <w:rsid w:val="007F1270"/>
    <w:rsid w:val="007F2071"/>
    <w:rsid w:val="007F330E"/>
    <w:rsid w:val="007F48A1"/>
    <w:rsid w:val="007F4967"/>
    <w:rsid w:val="007F6384"/>
    <w:rsid w:val="007F6D39"/>
    <w:rsid w:val="008000D1"/>
    <w:rsid w:val="0080024C"/>
    <w:rsid w:val="00805DA2"/>
    <w:rsid w:val="00806331"/>
    <w:rsid w:val="008067B2"/>
    <w:rsid w:val="008076EF"/>
    <w:rsid w:val="008079DC"/>
    <w:rsid w:val="00807EB8"/>
    <w:rsid w:val="008105B3"/>
    <w:rsid w:val="008106EC"/>
    <w:rsid w:val="00811025"/>
    <w:rsid w:val="00814565"/>
    <w:rsid w:val="00816744"/>
    <w:rsid w:val="00816C45"/>
    <w:rsid w:val="00816D2A"/>
    <w:rsid w:val="00822A9F"/>
    <w:rsid w:val="0082699D"/>
    <w:rsid w:val="00827BEA"/>
    <w:rsid w:val="00830077"/>
    <w:rsid w:val="0083192F"/>
    <w:rsid w:val="00831F2B"/>
    <w:rsid w:val="0083772F"/>
    <w:rsid w:val="008410A4"/>
    <w:rsid w:val="00843D9B"/>
    <w:rsid w:val="00846EBA"/>
    <w:rsid w:val="00847046"/>
    <w:rsid w:val="0085020A"/>
    <w:rsid w:val="008525DB"/>
    <w:rsid w:val="00852A29"/>
    <w:rsid w:val="0085371A"/>
    <w:rsid w:val="00853D41"/>
    <w:rsid w:val="008548CF"/>
    <w:rsid w:val="00854E43"/>
    <w:rsid w:val="0085583C"/>
    <w:rsid w:val="008579AE"/>
    <w:rsid w:val="00860796"/>
    <w:rsid w:val="00860F1E"/>
    <w:rsid w:val="00862AEC"/>
    <w:rsid w:val="0086378F"/>
    <w:rsid w:val="00864548"/>
    <w:rsid w:val="00865F5E"/>
    <w:rsid w:val="00866BFF"/>
    <w:rsid w:val="00867461"/>
    <w:rsid w:val="008716F5"/>
    <w:rsid w:val="00871A71"/>
    <w:rsid w:val="00871CA5"/>
    <w:rsid w:val="00871D32"/>
    <w:rsid w:val="0087350F"/>
    <w:rsid w:val="00873B3F"/>
    <w:rsid w:val="0088094B"/>
    <w:rsid w:val="00880E6A"/>
    <w:rsid w:val="008818F4"/>
    <w:rsid w:val="00881F6D"/>
    <w:rsid w:val="008840A3"/>
    <w:rsid w:val="008866CA"/>
    <w:rsid w:val="0088732F"/>
    <w:rsid w:val="00891F84"/>
    <w:rsid w:val="008921B6"/>
    <w:rsid w:val="00893474"/>
    <w:rsid w:val="008948F8"/>
    <w:rsid w:val="0089773D"/>
    <w:rsid w:val="008A1DDD"/>
    <w:rsid w:val="008A2650"/>
    <w:rsid w:val="008A2A2E"/>
    <w:rsid w:val="008A38B6"/>
    <w:rsid w:val="008A41F8"/>
    <w:rsid w:val="008A6476"/>
    <w:rsid w:val="008A6639"/>
    <w:rsid w:val="008A675D"/>
    <w:rsid w:val="008B07C3"/>
    <w:rsid w:val="008B0FE3"/>
    <w:rsid w:val="008B148E"/>
    <w:rsid w:val="008B19E8"/>
    <w:rsid w:val="008B3230"/>
    <w:rsid w:val="008B47BC"/>
    <w:rsid w:val="008C1B7A"/>
    <w:rsid w:val="008C462C"/>
    <w:rsid w:val="008C58C4"/>
    <w:rsid w:val="008C7494"/>
    <w:rsid w:val="008D0A80"/>
    <w:rsid w:val="008D15B2"/>
    <w:rsid w:val="008D1871"/>
    <w:rsid w:val="008D3DEB"/>
    <w:rsid w:val="008D5079"/>
    <w:rsid w:val="008D5765"/>
    <w:rsid w:val="008D6459"/>
    <w:rsid w:val="008E25A4"/>
    <w:rsid w:val="008E30D1"/>
    <w:rsid w:val="008E33E8"/>
    <w:rsid w:val="008E6B5A"/>
    <w:rsid w:val="008F17FF"/>
    <w:rsid w:val="008F2612"/>
    <w:rsid w:val="008F30F7"/>
    <w:rsid w:val="008F40AC"/>
    <w:rsid w:val="008F6BF3"/>
    <w:rsid w:val="008F725D"/>
    <w:rsid w:val="00900148"/>
    <w:rsid w:val="00900234"/>
    <w:rsid w:val="00901860"/>
    <w:rsid w:val="00901AE0"/>
    <w:rsid w:val="00905912"/>
    <w:rsid w:val="00906B24"/>
    <w:rsid w:val="00907777"/>
    <w:rsid w:val="009111E4"/>
    <w:rsid w:val="0091235B"/>
    <w:rsid w:val="009143FB"/>
    <w:rsid w:val="00917367"/>
    <w:rsid w:val="00920742"/>
    <w:rsid w:val="00920B5C"/>
    <w:rsid w:val="00923464"/>
    <w:rsid w:val="0093138F"/>
    <w:rsid w:val="00931BD3"/>
    <w:rsid w:val="00932E53"/>
    <w:rsid w:val="009338AF"/>
    <w:rsid w:val="00936218"/>
    <w:rsid w:val="00937858"/>
    <w:rsid w:val="009432F4"/>
    <w:rsid w:val="009440C5"/>
    <w:rsid w:val="009452D2"/>
    <w:rsid w:val="00945B8D"/>
    <w:rsid w:val="009467FE"/>
    <w:rsid w:val="00946B54"/>
    <w:rsid w:val="009471E0"/>
    <w:rsid w:val="0094796A"/>
    <w:rsid w:val="0095001F"/>
    <w:rsid w:val="00951A86"/>
    <w:rsid w:val="0095239B"/>
    <w:rsid w:val="00952F96"/>
    <w:rsid w:val="009542FE"/>
    <w:rsid w:val="00954417"/>
    <w:rsid w:val="0095583A"/>
    <w:rsid w:val="0095769D"/>
    <w:rsid w:val="00957D47"/>
    <w:rsid w:val="009617C5"/>
    <w:rsid w:val="00961BDF"/>
    <w:rsid w:val="009630FA"/>
    <w:rsid w:val="00965E59"/>
    <w:rsid w:val="00967D01"/>
    <w:rsid w:val="00971F90"/>
    <w:rsid w:val="00974784"/>
    <w:rsid w:val="009753A5"/>
    <w:rsid w:val="00975B51"/>
    <w:rsid w:val="0097623D"/>
    <w:rsid w:val="0097723D"/>
    <w:rsid w:val="00977446"/>
    <w:rsid w:val="00977DF8"/>
    <w:rsid w:val="0098111A"/>
    <w:rsid w:val="00981D34"/>
    <w:rsid w:val="0098200D"/>
    <w:rsid w:val="00982A0D"/>
    <w:rsid w:val="009834BB"/>
    <w:rsid w:val="009839C8"/>
    <w:rsid w:val="00985DA8"/>
    <w:rsid w:val="00987364"/>
    <w:rsid w:val="009937B4"/>
    <w:rsid w:val="00993E5F"/>
    <w:rsid w:val="00994EA4"/>
    <w:rsid w:val="0099774D"/>
    <w:rsid w:val="009A09AA"/>
    <w:rsid w:val="009A257F"/>
    <w:rsid w:val="009A3DAC"/>
    <w:rsid w:val="009A42AA"/>
    <w:rsid w:val="009A4340"/>
    <w:rsid w:val="009A5284"/>
    <w:rsid w:val="009A6532"/>
    <w:rsid w:val="009B0894"/>
    <w:rsid w:val="009B099B"/>
    <w:rsid w:val="009B1565"/>
    <w:rsid w:val="009B36B8"/>
    <w:rsid w:val="009B3A7A"/>
    <w:rsid w:val="009B45A8"/>
    <w:rsid w:val="009B5743"/>
    <w:rsid w:val="009B68CC"/>
    <w:rsid w:val="009B6D0E"/>
    <w:rsid w:val="009B752F"/>
    <w:rsid w:val="009B777D"/>
    <w:rsid w:val="009C24CF"/>
    <w:rsid w:val="009C33DB"/>
    <w:rsid w:val="009C4374"/>
    <w:rsid w:val="009C4C55"/>
    <w:rsid w:val="009C4FD2"/>
    <w:rsid w:val="009C61C2"/>
    <w:rsid w:val="009C6BCE"/>
    <w:rsid w:val="009D108F"/>
    <w:rsid w:val="009D2848"/>
    <w:rsid w:val="009D2D59"/>
    <w:rsid w:val="009D3BD6"/>
    <w:rsid w:val="009D51C6"/>
    <w:rsid w:val="009D61FC"/>
    <w:rsid w:val="009D6382"/>
    <w:rsid w:val="009D7B6F"/>
    <w:rsid w:val="009D7D79"/>
    <w:rsid w:val="009E2AAD"/>
    <w:rsid w:val="009E3990"/>
    <w:rsid w:val="009E6151"/>
    <w:rsid w:val="009E618D"/>
    <w:rsid w:val="009E65DE"/>
    <w:rsid w:val="009E6939"/>
    <w:rsid w:val="009E6984"/>
    <w:rsid w:val="009F5060"/>
    <w:rsid w:val="009F5CC9"/>
    <w:rsid w:val="009F7C4C"/>
    <w:rsid w:val="009F7F0F"/>
    <w:rsid w:val="00A00D37"/>
    <w:rsid w:val="00A01593"/>
    <w:rsid w:val="00A0495F"/>
    <w:rsid w:val="00A0497B"/>
    <w:rsid w:val="00A04B7F"/>
    <w:rsid w:val="00A05762"/>
    <w:rsid w:val="00A07033"/>
    <w:rsid w:val="00A07B53"/>
    <w:rsid w:val="00A105C7"/>
    <w:rsid w:val="00A11033"/>
    <w:rsid w:val="00A13337"/>
    <w:rsid w:val="00A13A3B"/>
    <w:rsid w:val="00A14844"/>
    <w:rsid w:val="00A1547E"/>
    <w:rsid w:val="00A1594B"/>
    <w:rsid w:val="00A15CD1"/>
    <w:rsid w:val="00A15FF6"/>
    <w:rsid w:val="00A178D8"/>
    <w:rsid w:val="00A17AA6"/>
    <w:rsid w:val="00A20288"/>
    <w:rsid w:val="00A21D11"/>
    <w:rsid w:val="00A257DB"/>
    <w:rsid w:val="00A2725F"/>
    <w:rsid w:val="00A27D71"/>
    <w:rsid w:val="00A30118"/>
    <w:rsid w:val="00A346B5"/>
    <w:rsid w:val="00A354A0"/>
    <w:rsid w:val="00A37A35"/>
    <w:rsid w:val="00A41E62"/>
    <w:rsid w:val="00A42921"/>
    <w:rsid w:val="00A4310B"/>
    <w:rsid w:val="00A436C2"/>
    <w:rsid w:val="00A43BE6"/>
    <w:rsid w:val="00A45AAB"/>
    <w:rsid w:val="00A51C31"/>
    <w:rsid w:val="00A53A12"/>
    <w:rsid w:val="00A53CD0"/>
    <w:rsid w:val="00A557D0"/>
    <w:rsid w:val="00A55E66"/>
    <w:rsid w:val="00A5616C"/>
    <w:rsid w:val="00A5669A"/>
    <w:rsid w:val="00A6030B"/>
    <w:rsid w:val="00A61865"/>
    <w:rsid w:val="00A6441C"/>
    <w:rsid w:val="00A64A80"/>
    <w:rsid w:val="00A67895"/>
    <w:rsid w:val="00A70A4F"/>
    <w:rsid w:val="00A70B20"/>
    <w:rsid w:val="00A712C9"/>
    <w:rsid w:val="00A72A7D"/>
    <w:rsid w:val="00A7374B"/>
    <w:rsid w:val="00A80295"/>
    <w:rsid w:val="00A80565"/>
    <w:rsid w:val="00A87562"/>
    <w:rsid w:val="00A878DF"/>
    <w:rsid w:val="00A90313"/>
    <w:rsid w:val="00A90349"/>
    <w:rsid w:val="00A914C6"/>
    <w:rsid w:val="00A93666"/>
    <w:rsid w:val="00A93723"/>
    <w:rsid w:val="00A94687"/>
    <w:rsid w:val="00A94E4E"/>
    <w:rsid w:val="00A95324"/>
    <w:rsid w:val="00A96383"/>
    <w:rsid w:val="00A96BCB"/>
    <w:rsid w:val="00A97D1F"/>
    <w:rsid w:val="00A97F36"/>
    <w:rsid w:val="00A97F6D"/>
    <w:rsid w:val="00A97F81"/>
    <w:rsid w:val="00AA025C"/>
    <w:rsid w:val="00AA0847"/>
    <w:rsid w:val="00AA1BA4"/>
    <w:rsid w:val="00AA2BDA"/>
    <w:rsid w:val="00AA508A"/>
    <w:rsid w:val="00AA5315"/>
    <w:rsid w:val="00AA6A63"/>
    <w:rsid w:val="00AA73EE"/>
    <w:rsid w:val="00AA7AC5"/>
    <w:rsid w:val="00AA7CD4"/>
    <w:rsid w:val="00AB076E"/>
    <w:rsid w:val="00AB0900"/>
    <w:rsid w:val="00AB1651"/>
    <w:rsid w:val="00AB3E46"/>
    <w:rsid w:val="00AB52E8"/>
    <w:rsid w:val="00AB697A"/>
    <w:rsid w:val="00AB6C34"/>
    <w:rsid w:val="00AC0012"/>
    <w:rsid w:val="00AC0984"/>
    <w:rsid w:val="00AC0EAB"/>
    <w:rsid w:val="00AC1308"/>
    <w:rsid w:val="00AC15F0"/>
    <w:rsid w:val="00AC1775"/>
    <w:rsid w:val="00AC247B"/>
    <w:rsid w:val="00AC291F"/>
    <w:rsid w:val="00AC2F73"/>
    <w:rsid w:val="00AC331E"/>
    <w:rsid w:val="00AC37CC"/>
    <w:rsid w:val="00AC3F02"/>
    <w:rsid w:val="00AC5A58"/>
    <w:rsid w:val="00AC5DE0"/>
    <w:rsid w:val="00AC7359"/>
    <w:rsid w:val="00AD1151"/>
    <w:rsid w:val="00AD1511"/>
    <w:rsid w:val="00AD219F"/>
    <w:rsid w:val="00AD4983"/>
    <w:rsid w:val="00AD4ABF"/>
    <w:rsid w:val="00AD4BF2"/>
    <w:rsid w:val="00AD55AA"/>
    <w:rsid w:val="00AD6B45"/>
    <w:rsid w:val="00AE059B"/>
    <w:rsid w:val="00AE3ED1"/>
    <w:rsid w:val="00AE7352"/>
    <w:rsid w:val="00AF10E1"/>
    <w:rsid w:val="00AF1D03"/>
    <w:rsid w:val="00AF274C"/>
    <w:rsid w:val="00AF5BC1"/>
    <w:rsid w:val="00AF6A94"/>
    <w:rsid w:val="00AF6B8F"/>
    <w:rsid w:val="00B010C4"/>
    <w:rsid w:val="00B01531"/>
    <w:rsid w:val="00B04C93"/>
    <w:rsid w:val="00B056C5"/>
    <w:rsid w:val="00B06C8F"/>
    <w:rsid w:val="00B079F9"/>
    <w:rsid w:val="00B10311"/>
    <w:rsid w:val="00B10C2C"/>
    <w:rsid w:val="00B11ADB"/>
    <w:rsid w:val="00B1337B"/>
    <w:rsid w:val="00B154C6"/>
    <w:rsid w:val="00B172FF"/>
    <w:rsid w:val="00B21115"/>
    <w:rsid w:val="00B21412"/>
    <w:rsid w:val="00B2282F"/>
    <w:rsid w:val="00B22FD0"/>
    <w:rsid w:val="00B253BE"/>
    <w:rsid w:val="00B2785F"/>
    <w:rsid w:val="00B3182F"/>
    <w:rsid w:val="00B32A2F"/>
    <w:rsid w:val="00B32CFF"/>
    <w:rsid w:val="00B33668"/>
    <w:rsid w:val="00B33F95"/>
    <w:rsid w:val="00B34E3B"/>
    <w:rsid w:val="00B35340"/>
    <w:rsid w:val="00B36EB3"/>
    <w:rsid w:val="00B37427"/>
    <w:rsid w:val="00B37E89"/>
    <w:rsid w:val="00B4011D"/>
    <w:rsid w:val="00B4071C"/>
    <w:rsid w:val="00B4198A"/>
    <w:rsid w:val="00B44F88"/>
    <w:rsid w:val="00B44F8D"/>
    <w:rsid w:val="00B45D02"/>
    <w:rsid w:val="00B46D3B"/>
    <w:rsid w:val="00B50002"/>
    <w:rsid w:val="00B504BF"/>
    <w:rsid w:val="00B5202F"/>
    <w:rsid w:val="00B52A90"/>
    <w:rsid w:val="00B5341C"/>
    <w:rsid w:val="00B5570C"/>
    <w:rsid w:val="00B56994"/>
    <w:rsid w:val="00B5731F"/>
    <w:rsid w:val="00B60502"/>
    <w:rsid w:val="00B61AF5"/>
    <w:rsid w:val="00B62DCF"/>
    <w:rsid w:val="00B64DF1"/>
    <w:rsid w:val="00B65319"/>
    <w:rsid w:val="00B65CCC"/>
    <w:rsid w:val="00B66ADC"/>
    <w:rsid w:val="00B70375"/>
    <w:rsid w:val="00B72BC9"/>
    <w:rsid w:val="00B7343D"/>
    <w:rsid w:val="00B74649"/>
    <w:rsid w:val="00B76305"/>
    <w:rsid w:val="00B7660E"/>
    <w:rsid w:val="00B80E32"/>
    <w:rsid w:val="00B8181E"/>
    <w:rsid w:val="00B82CB7"/>
    <w:rsid w:val="00B84707"/>
    <w:rsid w:val="00B84834"/>
    <w:rsid w:val="00B84D1E"/>
    <w:rsid w:val="00B85066"/>
    <w:rsid w:val="00B852CD"/>
    <w:rsid w:val="00B864B8"/>
    <w:rsid w:val="00B86E14"/>
    <w:rsid w:val="00B87B36"/>
    <w:rsid w:val="00B925EB"/>
    <w:rsid w:val="00B92A49"/>
    <w:rsid w:val="00B95B54"/>
    <w:rsid w:val="00B977E1"/>
    <w:rsid w:val="00BA096B"/>
    <w:rsid w:val="00BA263D"/>
    <w:rsid w:val="00BA2B9F"/>
    <w:rsid w:val="00BA2BEE"/>
    <w:rsid w:val="00BA3652"/>
    <w:rsid w:val="00BA3D2D"/>
    <w:rsid w:val="00BA3F88"/>
    <w:rsid w:val="00BA426B"/>
    <w:rsid w:val="00BA61A3"/>
    <w:rsid w:val="00BA6B15"/>
    <w:rsid w:val="00BB022F"/>
    <w:rsid w:val="00BB1194"/>
    <w:rsid w:val="00BB300D"/>
    <w:rsid w:val="00BB3D4B"/>
    <w:rsid w:val="00BB4A5B"/>
    <w:rsid w:val="00BB5BA3"/>
    <w:rsid w:val="00BB5CA5"/>
    <w:rsid w:val="00BB797E"/>
    <w:rsid w:val="00BB7EB0"/>
    <w:rsid w:val="00BC041F"/>
    <w:rsid w:val="00BC16AA"/>
    <w:rsid w:val="00BC1B9B"/>
    <w:rsid w:val="00BC5EE6"/>
    <w:rsid w:val="00BC69D0"/>
    <w:rsid w:val="00BC74C4"/>
    <w:rsid w:val="00BC7AF1"/>
    <w:rsid w:val="00BD306F"/>
    <w:rsid w:val="00BD403D"/>
    <w:rsid w:val="00BD5951"/>
    <w:rsid w:val="00BD5BE0"/>
    <w:rsid w:val="00BD6AE4"/>
    <w:rsid w:val="00BE014B"/>
    <w:rsid w:val="00BE12C3"/>
    <w:rsid w:val="00BE26B8"/>
    <w:rsid w:val="00BE2E24"/>
    <w:rsid w:val="00BE4EA7"/>
    <w:rsid w:val="00BF05D0"/>
    <w:rsid w:val="00BF0648"/>
    <w:rsid w:val="00BF1476"/>
    <w:rsid w:val="00BF14AC"/>
    <w:rsid w:val="00BF215B"/>
    <w:rsid w:val="00BF3804"/>
    <w:rsid w:val="00BF4974"/>
    <w:rsid w:val="00BF774F"/>
    <w:rsid w:val="00C042D7"/>
    <w:rsid w:val="00C056AB"/>
    <w:rsid w:val="00C05C43"/>
    <w:rsid w:val="00C05FD3"/>
    <w:rsid w:val="00C11128"/>
    <w:rsid w:val="00C118B2"/>
    <w:rsid w:val="00C12E5C"/>
    <w:rsid w:val="00C15F5F"/>
    <w:rsid w:val="00C216FE"/>
    <w:rsid w:val="00C21EBC"/>
    <w:rsid w:val="00C23FBE"/>
    <w:rsid w:val="00C26923"/>
    <w:rsid w:val="00C314B2"/>
    <w:rsid w:val="00C404BE"/>
    <w:rsid w:val="00C40938"/>
    <w:rsid w:val="00C4102E"/>
    <w:rsid w:val="00C420B8"/>
    <w:rsid w:val="00C42A5D"/>
    <w:rsid w:val="00C42AEB"/>
    <w:rsid w:val="00C42F26"/>
    <w:rsid w:val="00C44809"/>
    <w:rsid w:val="00C4504F"/>
    <w:rsid w:val="00C47505"/>
    <w:rsid w:val="00C5141E"/>
    <w:rsid w:val="00C52BC1"/>
    <w:rsid w:val="00C52E7E"/>
    <w:rsid w:val="00C53162"/>
    <w:rsid w:val="00C53879"/>
    <w:rsid w:val="00C546D8"/>
    <w:rsid w:val="00C55012"/>
    <w:rsid w:val="00C56261"/>
    <w:rsid w:val="00C56371"/>
    <w:rsid w:val="00C607A3"/>
    <w:rsid w:val="00C626FA"/>
    <w:rsid w:val="00C656A1"/>
    <w:rsid w:val="00C65F59"/>
    <w:rsid w:val="00C677E9"/>
    <w:rsid w:val="00C70CF0"/>
    <w:rsid w:val="00C767F2"/>
    <w:rsid w:val="00C81908"/>
    <w:rsid w:val="00C81E29"/>
    <w:rsid w:val="00C826B7"/>
    <w:rsid w:val="00C866A0"/>
    <w:rsid w:val="00C86B18"/>
    <w:rsid w:val="00C87012"/>
    <w:rsid w:val="00C91C8B"/>
    <w:rsid w:val="00CA1A8B"/>
    <w:rsid w:val="00CA1DEA"/>
    <w:rsid w:val="00CA3883"/>
    <w:rsid w:val="00CA6531"/>
    <w:rsid w:val="00CB1FD1"/>
    <w:rsid w:val="00CB2CBC"/>
    <w:rsid w:val="00CB4D79"/>
    <w:rsid w:val="00CB6662"/>
    <w:rsid w:val="00CB6EBE"/>
    <w:rsid w:val="00CC2493"/>
    <w:rsid w:val="00CC2EA5"/>
    <w:rsid w:val="00CC2F3F"/>
    <w:rsid w:val="00CC5AA3"/>
    <w:rsid w:val="00CC6ADA"/>
    <w:rsid w:val="00CD0B56"/>
    <w:rsid w:val="00CD1408"/>
    <w:rsid w:val="00CD1D5F"/>
    <w:rsid w:val="00CD29EE"/>
    <w:rsid w:val="00CD3DD5"/>
    <w:rsid w:val="00CD5BBD"/>
    <w:rsid w:val="00CD5BFF"/>
    <w:rsid w:val="00CD6922"/>
    <w:rsid w:val="00CD6CDC"/>
    <w:rsid w:val="00CD741E"/>
    <w:rsid w:val="00CE20D0"/>
    <w:rsid w:val="00CE2207"/>
    <w:rsid w:val="00CE2807"/>
    <w:rsid w:val="00CE284C"/>
    <w:rsid w:val="00CE60C7"/>
    <w:rsid w:val="00CE62CC"/>
    <w:rsid w:val="00CE6857"/>
    <w:rsid w:val="00CF2226"/>
    <w:rsid w:val="00CF2795"/>
    <w:rsid w:val="00CF28E4"/>
    <w:rsid w:val="00CF4209"/>
    <w:rsid w:val="00CF5E36"/>
    <w:rsid w:val="00CF5EDA"/>
    <w:rsid w:val="00CF646E"/>
    <w:rsid w:val="00CF68EA"/>
    <w:rsid w:val="00D0058A"/>
    <w:rsid w:val="00D015D2"/>
    <w:rsid w:val="00D0336F"/>
    <w:rsid w:val="00D037CB"/>
    <w:rsid w:val="00D04025"/>
    <w:rsid w:val="00D0415D"/>
    <w:rsid w:val="00D055EA"/>
    <w:rsid w:val="00D068D8"/>
    <w:rsid w:val="00D073DE"/>
    <w:rsid w:val="00D078E7"/>
    <w:rsid w:val="00D112D3"/>
    <w:rsid w:val="00D14CF9"/>
    <w:rsid w:val="00D17267"/>
    <w:rsid w:val="00D17BCC"/>
    <w:rsid w:val="00D17DD7"/>
    <w:rsid w:val="00D21412"/>
    <w:rsid w:val="00D24DB1"/>
    <w:rsid w:val="00D26C75"/>
    <w:rsid w:val="00D27616"/>
    <w:rsid w:val="00D277C1"/>
    <w:rsid w:val="00D3239C"/>
    <w:rsid w:val="00D34951"/>
    <w:rsid w:val="00D367B8"/>
    <w:rsid w:val="00D37369"/>
    <w:rsid w:val="00D40B04"/>
    <w:rsid w:val="00D422FB"/>
    <w:rsid w:val="00D44005"/>
    <w:rsid w:val="00D4519F"/>
    <w:rsid w:val="00D45A90"/>
    <w:rsid w:val="00D50C81"/>
    <w:rsid w:val="00D52666"/>
    <w:rsid w:val="00D5361C"/>
    <w:rsid w:val="00D53756"/>
    <w:rsid w:val="00D54A70"/>
    <w:rsid w:val="00D5733B"/>
    <w:rsid w:val="00D6004E"/>
    <w:rsid w:val="00D63AA2"/>
    <w:rsid w:val="00D6623B"/>
    <w:rsid w:val="00D66547"/>
    <w:rsid w:val="00D67B58"/>
    <w:rsid w:val="00D71634"/>
    <w:rsid w:val="00D72997"/>
    <w:rsid w:val="00D731AF"/>
    <w:rsid w:val="00D7427A"/>
    <w:rsid w:val="00D751C5"/>
    <w:rsid w:val="00D76591"/>
    <w:rsid w:val="00D80999"/>
    <w:rsid w:val="00D816ED"/>
    <w:rsid w:val="00D82B9E"/>
    <w:rsid w:val="00D84ABF"/>
    <w:rsid w:val="00D8545F"/>
    <w:rsid w:val="00D86BBC"/>
    <w:rsid w:val="00D906A7"/>
    <w:rsid w:val="00D90F1F"/>
    <w:rsid w:val="00D918B7"/>
    <w:rsid w:val="00D93456"/>
    <w:rsid w:val="00D9528D"/>
    <w:rsid w:val="00D96888"/>
    <w:rsid w:val="00D97A1A"/>
    <w:rsid w:val="00DA3BF1"/>
    <w:rsid w:val="00DA41F9"/>
    <w:rsid w:val="00DA4ED9"/>
    <w:rsid w:val="00DA4F09"/>
    <w:rsid w:val="00DA5199"/>
    <w:rsid w:val="00DA5530"/>
    <w:rsid w:val="00DA5F34"/>
    <w:rsid w:val="00DA7D20"/>
    <w:rsid w:val="00DB0508"/>
    <w:rsid w:val="00DB2835"/>
    <w:rsid w:val="00DB2AF8"/>
    <w:rsid w:val="00DB2E65"/>
    <w:rsid w:val="00DB3558"/>
    <w:rsid w:val="00DB3CDB"/>
    <w:rsid w:val="00DB4AA7"/>
    <w:rsid w:val="00DB538C"/>
    <w:rsid w:val="00DB61D4"/>
    <w:rsid w:val="00DB6270"/>
    <w:rsid w:val="00DB6FBA"/>
    <w:rsid w:val="00DB7598"/>
    <w:rsid w:val="00DC24C2"/>
    <w:rsid w:val="00DC280A"/>
    <w:rsid w:val="00DC4233"/>
    <w:rsid w:val="00DC43F2"/>
    <w:rsid w:val="00DC47A0"/>
    <w:rsid w:val="00DC4B19"/>
    <w:rsid w:val="00DC4D77"/>
    <w:rsid w:val="00DC5BE4"/>
    <w:rsid w:val="00DC7ED0"/>
    <w:rsid w:val="00DD01CC"/>
    <w:rsid w:val="00DD1B46"/>
    <w:rsid w:val="00DD1DC0"/>
    <w:rsid w:val="00DD312B"/>
    <w:rsid w:val="00DD5A6C"/>
    <w:rsid w:val="00DD5BCE"/>
    <w:rsid w:val="00DE04BA"/>
    <w:rsid w:val="00DE0BBD"/>
    <w:rsid w:val="00DE0F11"/>
    <w:rsid w:val="00DE338C"/>
    <w:rsid w:val="00DE509C"/>
    <w:rsid w:val="00DE5AD3"/>
    <w:rsid w:val="00DE5B99"/>
    <w:rsid w:val="00DE5F0D"/>
    <w:rsid w:val="00DE6320"/>
    <w:rsid w:val="00DF3372"/>
    <w:rsid w:val="00DF3587"/>
    <w:rsid w:val="00DF59BF"/>
    <w:rsid w:val="00DF6961"/>
    <w:rsid w:val="00DF7B12"/>
    <w:rsid w:val="00E01B1B"/>
    <w:rsid w:val="00E03EE3"/>
    <w:rsid w:val="00E04DD3"/>
    <w:rsid w:val="00E070C2"/>
    <w:rsid w:val="00E07EF9"/>
    <w:rsid w:val="00E07F7D"/>
    <w:rsid w:val="00E10AF1"/>
    <w:rsid w:val="00E14026"/>
    <w:rsid w:val="00E15B69"/>
    <w:rsid w:val="00E168EE"/>
    <w:rsid w:val="00E16EF1"/>
    <w:rsid w:val="00E21955"/>
    <w:rsid w:val="00E22018"/>
    <w:rsid w:val="00E22169"/>
    <w:rsid w:val="00E23B7E"/>
    <w:rsid w:val="00E254CC"/>
    <w:rsid w:val="00E263CD"/>
    <w:rsid w:val="00E2674E"/>
    <w:rsid w:val="00E26A60"/>
    <w:rsid w:val="00E31457"/>
    <w:rsid w:val="00E3177B"/>
    <w:rsid w:val="00E31828"/>
    <w:rsid w:val="00E3253A"/>
    <w:rsid w:val="00E3295D"/>
    <w:rsid w:val="00E35579"/>
    <w:rsid w:val="00E36321"/>
    <w:rsid w:val="00E36DDB"/>
    <w:rsid w:val="00E37E13"/>
    <w:rsid w:val="00E43D88"/>
    <w:rsid w:val="00E45489"/>
    <w:rsid w:val="00E472B0"/>
    <w:rsid w:val="00E47E73"/>
    <w:rsid w:val="00E51AC8"/>
    <w:rsid w:val="00E52571"/>
    <w:rsid w:val="00E52773"/>
    <w:rsid w:val="00E5598C"/>
    <w:rsid w:val="00E567AB"/>
    <w:rsid w:val="00E576A3"/>
    <w:rsid w:val="00E60546"/>
    <w:rsid w:val="00E60641"/>
    <w:rsid w:val="00E60A2F"/>
    <w:rsid w:val="00E60A54"/>
    <w:rsid w:val="00E60E18"/>
    <w:rsid w:val="00E61BDA"/>
    <w:rsid w:val="00E63036"/>
    <w:rsid w:val="00E65267"/>
    <w:rsid w:val="00E666DB"/>
    <w:rsid w:val="00E677A0"/>
    <w:rsid w:val="00E70794"/>
    <w:rsid w:val="00E72326"/>
    <w:rsid w:val="00E73E44"/>
    <w:rsid w:val="00E74120"/>
    <w:rsid w:val="00E74B03"/>
    <w:rsid w:val="00E75B3C"/>
    <w:rsid w:val="00E811DC"/>
    <w:rsid w:val="00E85168"/>
    <w:rsid w:val="00E86C7F"/>
    <w:rsid w:val="00E87967"/>
    <w:rsid w:val="00E879EE"/>
    <w:rsid w:val="00E87B6A"/>
    <w:rsid w:val="00E90F70"/>
    <w:rsid w:val="00E91C94"/>
    <w:rsid w:val="00E92628"/>
    <w:rsid w:val="00E96BCC"/>
    <w:rsid w:val="00E96C20"/>
    <w:rsid w:val="00E97F60"/>
    <w:rsid w:val="00EA0E20"/>
    <w:rsid w:val="00EA0FB8"/>
    <w:rsid w:val="00EA2152"/>
    <w:rsid w:val="00EA3FA6"/>
    <w:rsid w:val="00EA4316"/>
    <w:rsid w:val="00EA53E3"/>
    <w:rsid w:val="00EA6C35"/>
    <w:rsid w:val="00EB047C"/>
    <w:rsid w:val="00EB0F96"/>
    <w:rsid w:val="00EB1593"/>
    <w:rsid w:val="00EB1C52"/>
    <w:rsid w:val="00EB5C32"/>
    <w:rsid w:val="00EB5EED"/>
    <w:rsid w:val="00EB655E"/>
    <w:rsid w:val="00EB6B4C"/>
    <w:rsid w:val="00EB7646"/>
    <w:rsid w:val="00EC04B1"/>
    <w:rsid w:val="00EC06B3"/>
    <w:rsid w:val="00EC0A9D"/>
    <w:rsid w:val="00EC14B3"/>
    <w:rsid w:val="00EC1B4D"/>
    <w:rsid w:val="00EC3A7C"/>
    <w:rsid w:val="00EC4872"/>
    <w:rsid w:val="00EC763F"/>
    <w:rsid w:val="00ED1F93"/>
    <w:rsid w:val="00ED3910"/>
    <w:rsid w:val="00ED50DF"/>
    <w:rsid w:val="00EE0E80"/>
    <w:rsid w:val="00EE29EF"/>
    <w:rsid w:val="00EE5CAA"/>
    <w:rsid w:val="00EF3CDF"/>
    <w:rsid w:val="00EF653F"/>
    <w:rsid w:val="00EF68BA"/>
    <w:rsid w:val="00EF70E3"/>
    <w:rsid w:val="00F0083A"/>
    <w:rsid w:val="00F014F3"/>
    <w:rsid w:val="00F030AE"/>
    <w:rsid w:val="00F03312"/>
    <w:rsid w:val="00F03EF6"/>
    <w:rsid w:val="00F046C9"/>
    <w:rsid w:val="00F05B47"/>
    <w:rsid w:val="00F0619A"/>
    <w:rsid w:val="00F10CD0"/>
    <w:rsid w:val="00F13781"/>
    <w:rsid w:val="00F13EF0"/>
    <w:rsid w:val="00F1564E"/>
    <w:rsid w:val="00F1798E"/>
    <w:rsid w:val="00F20775"/>
    <w:rsid w:val="00F20AC7"/>
    <w:rsid w:val="00F2101D"/>
    <w:rsid w:val="00F213FF"/>
    <w:rsid w:val="00F21953"/>
    <w:rsid w:val="00F21986"/>
    <w:rsid w:val="00F230C1"/>
    <w:rsid w:val="00F23E50"/>
    <w:rsid w:val="00F24C2A"/>
    <w:rsid w:val="00F3053E"/>
    <w:rsid w:val="00F33C0E"/>
    <w:rsid w:val="00F42376"/>
    <w:rsid w:val="00F43A94"/>
    <w:rsid w:val="00F4798E"/>
    <w:rsid w:val="00F51BA4"/>
    <w:rsid w:val="00F52E51"/>
    <w:rsid w:val="00F56139"/>
    <w:rsid w:val="00F5689F"/>
    <w:rsid w:val="00F56980"/>
    <w:rsid w:val="00F56B38"/>
    <w:rsid w:val="00F5791D"/>
    <w:rsid w:val="00F60E1F"/>
    <w:rsid w:val="00F62167"/>
    <w:rsid w:val="00F62415"/>
    <w:rsid w:val="00F64D5A"/>
    <w:rsid w:val="00F65ED2"/>
    <w:rsid w:val="00F6628F"/>
    <w:rsid w:val="00F7153A"/>
    <w:rsid w:val="00F71F47"/>
    <w:rsid w:val="00F74418"/>
    <w:rsid w:val="00F75F38"/>
    <w:rsid w:val="00F7795B"/>
    <w:rsid w:val="00F80214"/>
    <w:rsid w:val="00F80749"/>
    <w:rsid w:val="00F814A6"/>
    <w:rsid w:val="00F836F5"/>
    <w:rsid w:val="00F8387C"/>
    <w:rsid w:val="00F849EE"/>
    <w:rsid w:val="00F86A89"/>
    <w:rsid w:val="00F92975"/>
    <w:rsid w:val="00F93143"/>
    <w:rsid w:val="00F95FBB"/>
    <w:rsid w:val="00F97007"/>
    <w:rsid w:val="00F97CD1"/>
    <w:rsid w:val="00FA1025"/>
    <w:rsid w:val="00FA30E6"/>
    <w:rsid w:val="00FA56C0"/>
    <w:rsid w:val="00FA79C0"/>
    <w:rsid w:val="00FB000A"/>
    <w:rsid w:val="00FB00F2"/>
    <w:rsid w:val="00FB19FB"/>
    <w:rsid w:val="00FB2436"/>
    <w:rsid w:val="00FB371C"/>
    <w:rsid w:val="00FB60A1"/>
    <w:rsid w:val="00FB7128"/>
    <w:rsid w:val="00FB7213"/>
    <w:rsid w:val="00FB735C"/>
    <w:rsid w:val="00FB7734"/>
    <w:rsid w:val="00FC0B74"/>
    <w:rsid w:val="00FC1D99"/>
    <w:rsid w:val="00FC47F4"/>
    <w:rsid w:val="00FC5061"/>
    <w:rsid w:val="00FD0056"/>
    <w:rsid w:val="00FD15A4"/>
    <w:rsid w:val="00FD1942"/>
    <w:rsid w:val="00FD296D"/>
    <w:rsid w:val="00FD2F77"/>
    <w:rsid w:val="00FD37FF"/>
    <w:rsid w:val="00FD3DA3"/>
    <w:rsid w:val="00FD3E4B"/>
    <w:rsid w:val="00FD5607"/>
    <w:rsid w:val="00FD5A40"/>
    <w:rsid w:val="00FD5D8A"/>
    <w:rsid w:val="00FD633F"/>
    <w:rsid w:val="00FD7A24"/>
    <w:rsid w:val="00FE13DF"/>
    <w:rsid w:val="00FE231E"/>
    <w:rsid w:val="00FE6CEF"/>
    <w:rsid w:val="00FF0225"/>
    <w:rsid w:val="00FF230B"/>
    <w:rsid w:val="00FF29EC"/>
    <w:rsid w:val="00FF3217"/>
    <w:rsid w:val="00FF3D43"/>
    <w:rsid w:val="00FF668F"/>
  </w:rsids>
  <m:mathPr>
    <m:mathFont m:val="Cambria Math"/>
    <m:brkBin m:val="before"/>
    <m:brkBinSub m:val="--"/>
    <m:smallFrac m:val="0"/>
    <m:dispDef/>
    <m:lMargin m:val="0"/>
    <m:rMargin m:val="0"/>
    <m:defJc m:val="centerGroup"/>
    <m:wrapIndent m:val="1440"/>
    <m:intLim m:val="subSup"/>
    <m:naryLim m:val="undOvr"/>
  </m:mathPr>
  <w:themeFontLang w:val="nb-NO"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D36827"/>
  <w15:chartTrackingRefBased/>
  <w15:docId w15:val="{4C78FC14-CA08-4472-AF7D-83E10242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0900"/>
    <w:pPr>
      <w:spacing w:before="120"/>
      <w:jc w:val="both"/>
    </w:pPr>
    <w:rPr>
      <w:rFonts w:ascii="Times New Roman" w:hAnsi="Times New Roman"/>
      <w:sz w:val="24"/>
    </w:rPr>
  </w:style>
  <w:style w:type="paragraph" w:styleId="Heading1">
    <w:name w:val="heading 1"/>
    <w:basedOn w:val="Normal"/>
    <w:next w:val="Normal"/>
    <w:link w:val="Heading1Char"/>
    <w:uiPriority w:val="9"/>
    <w:qFormat/>
    <w:rsid w:val="00967D01"/>
    <w:pPr>
      <w:keepNext/>
      <w:keepLines/>
      <w:numPr>
        <w:numId w:val="9"/>
      </w:numPr>
      <w:spacing w:after="12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D0074"/>
    <w:pPr>
      <w:keepNext/>
      <w:keepLines/>
      <w:numPr>
        <w:ilvl w:val="1"/>
        <w:numId w:val="9"/>
      </w:numPr>
      <w:spacing w:after="12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67BB5"/>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67BB5"/>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67BB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7BB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7BB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7BB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BB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D01"/>
    <w:rPr>
      <w:rFonts w:ascii="Times New Roman" w:eastAsiaTheme="majorEastAsia" w:hAnsi="Times New Roman" w:cstheme="majorBidi"/>
      <w:b/>
      <w:sz w:val="32"/>
      <w:szCs w:val="32"/>
    </w:rPr>
  </w:style>
  <w:style w:type="paragraph" w:customStyle="1" w:styleId="EndNoteBibliographyTitle">
    <w:name w:val="EndNote Bibliography Title"/>
    <w:basedOn w:val="Normal"/>
    <w:link w:val="EndNoteBibliographyTitleChar"/>
    <w:rsid w:val="009B1565"/>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9B1565"/>
    <w:rPr>
      <w:rFonts w:ascii="Times New Roman" w:hAnsi="Times New Roman" w:cs="Times New Roman"/>
      <w:noProof/>
      <w:sz w:val="24"/>
    </w:rPr>
  </w:style>
  <w:style w:type="paragraph" w:customStyle="1" w:styleId="EndNoteBibliography">
    <w:name w:val="EndNote Bibliography"/>
    <w:basedOn w:val="Normal"/>
    <w:link w:val="EndNoteBibliographyChar"/>
    <w:rsid w:val="009B1565"/>
    <w:pPr>
      <w:spacing w:line="240" w:lineRule="auto"/>
      <w:jc w:val="center"/>
    </w:pPr>
    <w:rPr>
      <w:rFonts w:cs="Times New Roman"/>
      <w:noProof/>
    </w:rPr>
  </w:style>
  <w:style w:type="character" w:customStyle="1" w:styleId="EndNoteBibliographyChar">
    <w:name w:val="EndNote Bibliography Char"/>
    <w:basedOn w:val="DefaultParagraphFont"/>
    <w:link w:val="EndNoteBibliography"/>
    <w:rsid w:val="009B1565"/>
    <w:rPr>
      <w:rFonts w:ascii="Times New Roman" w:hAnsi="Times New Roman" w:cs="Times New Roman"/>
      <w:noProof/>
      <w:sz w:val="24"/>
    </w:rPr>
  </w:style>
  <w:style w:type="character" w:styleId="Hyperlink">
    <w:name w:val="Hyperlink"/>
    <w:basedOn w:val="DefaultParagraphFont"/>
    <w:uiPriority w:val="99"/>
    <w:unhideWhenUsed/>
    <w:rsid w:val="009B1565"/>
    <w:rPr>
      <w:color w:val="0563C1" w:themeColor="hyperlink"/>
      <w:u w:val="single"/>
    </w:rPr>
  </w:style>
  <w:style w:type="character" w:styleId="UnresolvedMention">
    <w:name w:val="Unresolved Mention"/>
    <w:basedOn w:val="DefaultParagraphFont"/>
    <w:uiPriority w:val="99"/>
    <w:semiHidden/>
    <w:unhideWhenUsed/>
    <w:rsid w:val="009B1565"/>
    <w:rPr>
      <w:color w:val="605E5C"/>
      <w:shd w:val="clear" w:color="auto" w:fill="E1DFDD"/>
    </w:rPr>
  </w:style>
  <w:style w:type="paragraph" w:styleId="Caption">
    <w:name w:val="caption"/>
    <w:basedOn w:val="Normal"/>
    <w:next w:val="Normal"/>
    <w:uiPriority w:val="35"/>
    <w:unhideWhenUsed/>
    <w:qFormat/>
    <w:rsid w:val="00EC06B3"/>
    <w:pPr>
      <w:spacing w:after="200" w:line="240" w:lineRule="auto"/>
      <w:jc w:val="center"/>
    </w:pPr>
    <w:rPr>
      <w:b/>
      <w:iCs/>
      <w:szCs w:val="18"/>
    </w:rPr>
  </w:style>
  <w:style w:type="table" w:styleId="TableGrid">
    <w:name w:val="Table Grid"/>
    <w:basedOn w:val="TableNormal"/>
    <w:uiPriority w:val="39"/>
    <w:rsid w:val="00501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D007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67B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67BB5"/>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67BB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67BB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67BB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67B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BB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64F0A"/>
    <w:pPr>
      <w:overflowPunct w:val="0"/>
      <w:autoSpaceDE w:val="0"/>
      <w:autoSpaceDN w:val="0"/>
      <w:adjustRightInd w:val="0"/>
      <w:spacing w:after="120" w:line="240" w:lineRule="auto"/>
      <w:ind w:left="720"/>
      <w:contextualSpacing/>
      <w:textAlignment w:val="baseline"/>
    </w:pPr>
    <w:rPr>
      <w:rFonts w:eastAsia="Times New Roman" w:cs="Times New Roman"/>
      <w:szCs w:val="20"/>
      <w:lang w:val="en-CA"/>
    </w:rPr>
  </w:style>
  <w:style w:type="paragraph" w:styleId="TableofFigures">
    <w:name w:val="table of figures"/>
    <w:basedOn w:val="Normal"/>
    <w:next w:val="Normal"/>
    <w:uiPriority w:val="99"/>
    <w:unhideWhenUsed/>
    <w:rsid w:val="004E2D7F"/>
    <w:pPr>
      <w:spacing w:after="0"/>
    </w:pPr>
  </w:style>
  <w:style w:type="character" w:styleId="CommentReference">
    <w:name w:val="annotation reference"/>
    <w:basedOn w:val="DefaultParagraphFont"/>
    <w:uiPriority w:val="99"/>
    <w:semiHidden/>
    <w:unhideWhenUsed/>
    <w:rsid w:val="00550565"/>
    <w:rPr>
      <w:sz w:val="16"/>
      <w:szCs w:val="16"/>
    </w:rPr>
  </w:style>
  <w:style w:type="paragraph" w:styleId="CommentText">
    <w:name w:val="annotation text"/>
    <w:basedOn w:val="Normal"/>
    <w:link w:val="CommentTextChar"/>
    <w:uiPriority w:val="99"/>
    <w:unhideWhenUsed/>
    <w:rsid w:val="00550565"/>
    <w:pPr>
      <w:spacing w:line="240" w:lineRule="auto"/>
    </w:pPr>
    <w:rPr>
      <w:sz w:val="20"/>
      <w:szCs w:val="20"/>
    </w:rPr>
  </w:style>
  <w:style w:type="character" w:customStyle="1" w:styleId="CommentTextChar">
    <w:name w:val="Comment Text Char"/>
    <w:basedOn w:val="DefaultParagraphFont"/>
    <w:link w:val="CommentText"/>
    <w:uiPriority w:val="99"/>
    <w:rsid w:val="0055056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0565"/>
    <w:rPr>
      <w:b/>
      <w:bCs/>
    </w:rPr>
  </w:style>
  <w:style w:type="character" w:customStyle="1" w:styleId="CommentSubjectChar">
    <w:name w:val="Comment Subject Char"/>
    <w:basedOn w:val="CommentTextChar"/>
    <w:link w:val="CommentSubject"/>
    <w:uiPriority w:val="99"/>
    <w:semiHidden/>
    <w:rsid w:val="00550565"/>
    <w:rPr>
      <w:rFonts w:ascii="Times New Roman" w:hAnsi="Times New Roman"/>
      <w:b/>
      <w:bCs/>
      <w:sz w:val="20"/>
      <w:szCs w:val="20"/>
    </w:rPr>
  </w:style>
  <w:style w:type="character" w:customStyle="1" w:styleId="q4iawc">
    <w:name w:val="q4iawc"/>
    <w:basedOn w:val="DefaultParagraphFont"/>
    <w:rsid w:val="000D029D"/>
  </w:style>
  <w:style w:type="paragraph" w:styleId="NormalWeb">
    <w:name w:val="Normal (Web)"/>
    <w:basedOn w:val="Normal"/>
    <w:uiPriority w:val="99"/>
    <w:unhideWhenUsed/>
    <w:rsid w:val="00005FD9"/>
    <w:pPr>
      <w:spacing w:before="100" w:beforeAutospacing="1" w:after="100" w:afterAutospacing="1" w:line="240" w:lineRule="auto"/>
      <w:jc w:val="left"/>
    </w:pPr>
    <w:rPr>
      <w:rFonts w:eastAsia="Times New Roman" w:cs="Times New Roman"/>
      <w:szCs w:val="24"/>
    </w:rPr>
  </w:style>
  <w:style w:type="character" w:customStyle="1" w:styleId="issue-underline">
    <w:name w:val="issue-underline"/>
    <w:basedOn w:val="DefaultParagraphFont"/>
    <w:rsid w:val="00005FD9"/>
  </w:style>
  <w:style w:type="paragraph" w:styleId="Header">
    <w:name w:val="header"/>
    <w:basedOn w:val="Normal"/>
    <w:link w:val="HeaderChar"/>
    <w:uiPriority w:val="99"/>
    <w:unhideWhenUsed/>
    <w:rsid w:val="008840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0A3"/>
    <w:rPr>
      <w:rFonts w:ascii="Times New Roman" w:hAnsi="Times New Roman"/>
      <w:sz w:val="24"/>
    </w:rPr>
  </w:style>
  <w:style w:type="paragraph" w:styleId="Footer">
    <w:name w:val="footer"/>
    <w:basedOn w:val="Normal"/>
    <w:link w:val="FooterChar"/>
    <w:uiPriority w:val="99"/>
    <w:unhideWhenUsed/>
    <w:rsid w:val="008840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0A3"/>
    <w:rPr>
      <w:rFonts w:ascii="Times New Roman" w:hAnsi="Times New Roman"/>
      <w:sz w:val="24"/>
    </w:rPr>
  </w:style>
  <w:style w:type="table" w:customStyle="1" w:styleId="TableGrid3">
    <w:name w:val="Table Grid3"/>
    <w:basedOn w:val="TableNormal"/>
    <w:next w:val="TableGrid"/>
    <w:uiPriority w:val="39"/>
    <w:rsid w:val="00C626F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315A6"/>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3471">
      <w:bodyDiv w:val="1"/>
      <w:marLeft w:val="0"/>
      <w:marRight w:val="0"/>
      <w:marTop w:val="0"/>
      <w:marBottom w:val="0"/>
      <w:divBdr>
        <w:top w:val="none" w:sz="0" w:space="0" w:color="auto"/>
        <w:left w:val="none" w:sz="0" w:space="0" w:color="auto"/>
        <w:bottom w:val="none" w:sz="0" w:space="0" w:color="auto"/>
        <w:right w:val="none" w:sz="0" w:space="0" w:color="auto"/>
      </w:divBdr>
    </w:div>
    <w:div w:id="556666809">
      <w:bodyDiv w:val="1"/>
      <w:marLeft w:val="0"/>
      <w:marRight w:val="0"/>
      <w:marTop w:val="0"/>
      <w:marBottom w:val="0"/>
      <w:divBdr>
        <w:top w:val="none" w:sz="0" w:space="0" w:color="auto"/>
        <w:left w:val="none" w:sz="0" w:space="0" w:color="auto"/>
        <w:bottom w:val="none" w:sz="0" w:space="0" w:color="auto"/>
        <w:right w:val="none" w:sz="0" w:space="0" w:color="auto"/>
      </w:divBdr>
    </w:div>
    <w:div w:id="612440992">
      <w:bodyDiv w:val="1"/>
      <w:marLeft w:val="0"/>
      <w:marRight w:val="0"/>
      <w:marTop w:val="0"/>
      <w:marBottom w:val="0"/>
      <w:divBdr>
        <w:top w:val="none" w:sz="0" w:space="0" w:color="auto"/>
        <w:left w:val="none" w:sz="0" w:space="0" w:color="auto"/>
        <w:bottom w:val="none" w:sz="0" w:space="0" w:color="auto"/>
        <w:right w:val="none" w:sz="0" w:space="0" w:color="auto"/>
      </w:divBdr>
    </w:div>
    <w:div w:id="617611605">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170484128">
      <w:bodyDiv w:val="1"/>
      <w:marLeft w:val="0"/>
      <w:marRight w:val="0"/>
      <w:marTop w:val="0"/>
      <w:marBottom w:val="0"/>
      <w:divBdr>
        <w:top w:val="none" w:sz="0" w:space="0" w:color="auto"/>
        <w:left w:val="none" w:sz="0" w:space="0" w:color="auto"/>
        <w:bottom w:val="none" w:sz="0" w:space="0" w:color="auto"/>
        <w:right w:val="none" w:sz="0" w:space="0" w:color="auto"/>
      </w:divBdr>
    </w:div>
    <w:div w:id="1691838283">
      <w:bodyDiv w:val="1"/>
      <w:marLeft w:val="0"/>
      <w:marRight w:val="0"/>
      <w:marTop w:val="0"/>
      <w:marBottom w:val="0"/>
      <w:divBdr>
        <w:top w:val="none" w:sz="0" w:space="0" w:color="auto"/>
        <w:left w:val="none" w:sz="0" w:space="0" w:color="auto"/>
        <w:bottom w:val="none" w:sz="0" w:space="0" w:color="auto"/>
        <w:right w:val="none" w:sz="0" w:space="0" w:color="auto"/>
      </w:divBdr>
    </w:div>
    <w:div w:id="1736932820">
      <w:bodyDiv w:val="1"/>
      <w:marLeft w:val="0"/>
      <w:marRight w:val="0"/>
      <w:marTop w:val="0"/>
      <w:marBottom w:val="0"/>
      <w:divBdr>
        <w:top w:val="none" w:sz="0" w:space="0" w:color="auto"/>
        <w:left w:val="none" w:sz="0" w:space="0" w:color="auto"/>
        <w:bottom w:val="none" w:sz="0" w:space="0" w:color="auto"/>
        <w:right w:val="none" w:sz="0" w:space="0" w:color="auto"/>
      </w:divBdr>
    </w:div>
    <w:div w:id="1836529166">
      <w:bodyDiv w:val="1"/>
      <w:marLeft w:val="0"/>
      <w:marRight w:val="0"/>
      <w:marTop w:val="0"/>
      <w:marBottom w:val="0"/>
      <w:divBdr>
        <w:top w:val="none" w:sz="0" w:space="0" w:color="auto"/>
        <w:left w:val="none" w:sz="0" w:space="0" w:color="auto"/>
        <w:bottom w:val="none" w:sz="0" w:space="0" w:color="auto"/>
        <w:right w:val="none" w:sz="0" w:space="0" w:color="auto"/>
      </w:divBdr>
    </w:div>
    <w:div w:id="1970041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26.png"/></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hyperlink" Target="https://doi.org/10.1680/geot.14.P.193"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hyperlink" Target="https://doi.org/ARTN" TargetMode="External"/><Relationship Id="rId47" Type="http://schemas.openxmlformats.org/officeDocument/2006/relationships/hyperlink" Target="https://doi.org/10.1038/s41592-020-0772-5" TargetMode="External"/><Relationship Id="rId50"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8.png"/><Relationship Id="rId46" Type="http://schemas.openxmlformats.org/officeDocument/2006/relationships/hyperlink" Target="https://doi.org/10.1016/j.compgeo.2018.10.020"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doi.org/10.1007/s10346-013-0436-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7.png"/><Relationship Id="rId40" Type="http://schemas.openxmlformats.org/officeDocument/2006/relationships/hyperlink" Target="https://doi.org/10.1007/s40571-019-00303-7" TargetMode="External"/><Relationship Id="rId45" Type="http://schemas.openxmlformats.org/officeDocument/2006/relationships/hyperlink" Target="https://doi.org/Doi"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doi.org/10.1139/T11-059"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hyperlink" Target="https://doi.org/10.1139/cgj-2012-0390" TargetMode="External"/><Relationship Id="rId48" Type="http://schemas.openxmlformats.org/officeDocument/2006/relationships/hyperlink" Target="https://doi.org/10.1007/s10346-019-01330-4" TargetMode="External"/><Relationship Id="rId8" Type="http://schemas.openxmlformats.org/officeDocument/2006/relationships/comments" Target="comment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5041B79-3F49-447E-837E-342466712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10738</Words>
  <Characters>56917</Characters>
  <Application>Microsoft Office Word</Application>
  <DocSecurity>0</DocSecurity>
  <Lines>474</Lines>
  <Paragraphs>135</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
  <LinksUpToDate>false</LinksUpToDate>
  <CharactersWithSpaces>67520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Anh Tran</dc:creator>
  <cp:keywords/>
  <dc:description/>
  <cp:lastModifiedBy>Quoc Anh Tran</cp:lastModifiedBy>
  <cp:revision>51</cp:revision>
  <cp:lastPrinted>2023-10-27T10:59:00Z</cp:lastPrinted>
  <dcterms:created xsi:type="dcterms:W3CDTF">2024-01-10T13:49:00Z</dcterms:created>
  <dcterms:modified xsi:type="dcterms:W3CDTF">2024-01-22T08:57:00Z</dcterms:modified>
</cp:coreProperties>
</file>