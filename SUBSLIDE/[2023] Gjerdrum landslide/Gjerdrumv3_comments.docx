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r>
        <w:rPr>
          <w:b/>
          <w:bCs/>
        </w:rPr>
        <w:t xml:space="preserve"> </w:t>
      </w:r>
      <w:r w:rsidR="00AC15F0" w:rsidRPr="00600AFE">
        <w:rPr>
          <w:b/>
          <w:bCs/>
        </w:rPr>
        <w:t>What the paper contributes to knowledge?</w:t>
      </w:r>
    </w:p>
    <w:p w14:paraId="36644DA7" w14:textId="480E6EEB" w:rsidR="00AC15F0" w:rsidRDefault="000C4D41" w:rsidP="00AC15F0">
      <w:r>
        <w:t xml:space="preserve">(1) </w:t>
      </w:r>
      <w:r w:rsidR="00306441">
        <w:t>N</w:t>
      </w:r>
      <w:r w:rsidR="00AC15F0" w:rsidRPr="00686B62">
        <w:t xml:space="preserve">umerical analyses of sensitive clay landslides </w:t>
      </w:r>
      <w:r w:rsidR="00306441">
        <w:t>were</w:t>
      </w:r>
      <w:r w:rsidR="00AC15F0" w:rsidRPr="00686B62">
        <w:t xml:space="preserve"> conducted </w:t>
      </w:r>
      <w:r w:rsidR="00791DAE">
        <w:t>in</w:t>
      </w:r>
      <w:r w:rsidR="00AC15F0" w:rsidRPr="00686B62">
        <w:t xml:space="preserve"> 2D</w:t>
      </w:r>
      <w:r w:rsidR="00306441">
        <w:t xml:space="preserve"> in the literature</w:t>
      </w:r>
      <w:r w:rsidR="00AC15F0" w:rsidRPr="00686B62">
        <w:t xml:space="preserve">. There is, however, evidence that 2D and 3D yield significantly different results. </w:t>
      </w:r>
      <w:r w:rsidR="004F05C9">
        <w:t>Therefore</w:t>
      </w:r>
      <w:r w:rsidR="00AC15F0" w:rsidRPr="00686B62">
        <w:t xml:space="preserve">, we develop a 3D model </w:t>
      </w:r>
      <w:r w:rsidR="004F05C9" w:rsidRPr="00686B62">
        <w:t>to analyze the progressive failure of sensitive clays</w:t>
      </w:r>
      <w:r w:rsidR="004F05C9">
        <w:t xml:space="preserve"> </w:t>
      </w:r>
      <w:r w:rsidR="00853D41">
        <w:t>and validate it with Gjerdrum landslide</w:t>
      </w:r>
      <w:r w:rsidR="00AC15F0" w:rsidRPr="00686B62">
        <w:t>.</w:t>
      </w:r>
    </w:p>
    <w:p w14:paraId="3231B834" w14:textId="0213B7CF" w:rsidR="00BF4974" w:rsidRDefault="00BF4974" w:rsidP="00AC15F0">
      <w:r>
        <w:t xml:space="preserve">(2) </w:t>
      </w:r>
      <w:r w:rsidR="0014219B">
        <w:t>We can quantify the influence of</w:t>
      </w:r>
      <w:r w:rsidR="00977446" w:rsidRPr="00977446">
        <w:t xml:space="preserve"> several factors </w:t>
      </w:r>
      <w:r w:rsidR="0014219B">
        <w:t>in</w:t>
      </w:r>
      <w:r w:rsidR="00977446" w:rsidRPr="00977446">
        <w:t xml:space="preserve"> retrogression distance, including the stress-strain curve of the quick clays (parameterized by a softening rate and a remoulded shear strength) and the terrain and morphology of the quick clay layers.</w:t>
      </w:r>
      <w:r w:rsidR="001B6AC6">
        <w:t xml:space="preserve"> </w:t>
      </w:r>
    </w:p>
    <w:p w14:paraId="4103CF04" w14:textId="77777777" w:rsidR="00AC15F0" w:rsidRPr="00600AFE" w:rsidRDefault="00AC15F0" w:rsidP="00AC15F0">
      <w:pPr>
        <w:rPr>
          <w:b/>
          <w:bCs/>
        </w:rPr>
      </w:pPr>
      <w:r w:rsidRPr="00600AFE">
        <w:rPr>
          <w:b/>
          <w:bCs/>
        </w:rPr>
        <w:t>What evidence the paper created to support the contribution claims?</w:t>
      </w:r>
    </w:p>
    <w:p w14:paraId="522067EA" w14:textId="64A7E9C4" w:rsidR="004401DA" w:rsidRDefault="000C4D41" w:rsidP="00AC15F0">
      <w:r>
        <w:t>T</w:t>
      </w:r>
      <w:r w:rsidR="00AC15F0" w:rsidRPr="00686B62">
        <w:t xml:space="preserve">he model is </w:t>
      </w:r>
      <w:del w:id="0" w:author="Quoc Anh Tran" w:date="2023-07-19T14:26:00Z">
        <w:r w:rsidR="00AC15F0" w:rsidRPr="00686B62" w:rsidDel="004315A6">
          <w:delText xml:space="preserve">validated </w:delText>
        </w:r>
      </w:del>
      <w:ins w:id="1" w:author="Quoc Anh Tran" w:date="2023-07-19T14:26:00Z">
        <w:r w:rsidR="004315A6">
          <w:t>compared with the</w:t>
        </w:r>
      </w:ins>
      <w:del w:id="2" w:author="Quoc Anh Tran" w:date="2023-07-19T14:26:00Z">
        <w:r w:rsidR="00AC15F0" w:rsidRPr="00686B62" w:rsidDel="004315A6">
          <w:delText>based on</w:delText>
        </w:r>
      </w:del>
      <w:r w:rsidR="00AC15F0" w:rsidRPr="00686B62">
        <w:t xml:space="preserve"> observations of Gjerdrum landslides, and </w:t>
      </w:r>
      <w:r w:rsidR="00014211">
        <w:t>back analysis show that there</w:t>
      </w:r>
      <w:r w:rsidR="00AC15F0" w:rsidRPr="00686B62">
        <w:t xml:space="preserve"> is good agreement between the numerical prediction and in-field observations.</w:t>
      </w:r>
    </w:p>
    <w:p w14:paraId="3CEB6540" w14:textId="77777777" w:rsidR="00AC15F0" w:rsidRPr="00600AFE" w:rsidRDefault="00AC15F0" w:rsidP="00AC15F0">
      <w:pPr>
        <w:rPr>
          <w:b/>
          <w:bCs/>
        </w:rPr>
      </w:pPr>
      <w:r w:rsidRPr="00600AFE">
        <w:rPr>
          <w:b/>
          <w:bCs/>
        </w:rPr>
        <w:t xml:space="preserve">What is </w:t>
      </w:r>
      <w:proofErr w:type="gramStart"/>
      <w:r w:rsidRPr="00600AFE">
        <w:rPr>
          <w:b/>
          <w:bCs/>
        </w:rPr>
        <w:t>particular novel</w:t>
      </w:r>
      <w:proofErr w:type="gramEnd"/>
      <w:r w:rsidRPr="00600AFE">
        <w:rPr>
          <w:b/>
          <w:bCs/>
        </w:rPr>
        <w:t xml:space="preserve"> about the insights generated in the research?</w:t>
      </w:r>
    </w:p>
    <w:p w14:paraId="2D982EC1" w14:textId="5C9DE3DD" w:rsidR="00AC15F0" w:rsidRDefault="00AC15F0" w:rsidP="00AC15F0">
      <w:r w:rsidRPr="00686B62">
        <w:t>A unique feature of this model is that it combines</w:t>
      </w:r>
      <w:r>
        <w:t>:</w:t>
      </w:r>
      <w:r w:rsidRPr="00686B62">
        <w:t xml:space="preserve"> the </w:t>
      </w:r>
      <w:r w:rsidR="00694244">
        <w:t>re</w:t>
      </w:r>
      <w:r w:rsidRPr="00686B62">
        <w:t>construction of a 3D terrain and complicated sensitive clays</w:t>
      </w:r>
      <w:r>
        <w:t xml:space="preserve"> layers</w:t>
      </w:r>
      <w:r w:rsidRPr="00686B62">
        <w:t xml:space="preserve">; </w:t>
      </w:r>
      <w:r w:rsidR="00694244">
        <w:t xml:space="preserve">capability to assign </w:t>
      </w:r>
      <w:r w:rsidRPr="00686B62">
        <w:t>soil properties based on CPTU data; and the calculation of retrogressive distances and the onset of failure in a single, unified manner utilizing large deformation analysis.</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46EC61A7" w:rsidR="00AC15F0" w:rsidRDefault="00AC15F0" w:rsidP="00AC15F0">
      <w:r w:rsidRPr="00686B62">
        <w:t xml:space="preserve">The model can be used to investigate the dynamic process of sensitive clays in </w:t>
      </w:r>
      <w:r w:rsidR="001A2D6B">
        <w:t>3D</w:t>
      </w:r>
      <w:r w:rsidRPr="00686B62">
        <w:t xml:space="preserve">. As an alternative to empirical methods, it can also be used to predict </w:t>
      </w:r>
      <w:r w:rsidR="008D1871">
        <w:t xml:space="preserve">the </w:t>
      </w:r>
      <w:r w:rsidRPr="00686B62">
        <w:t>retrogressive distances.</w:t>
      </w:r>
    </w:p>
    <w:p w14:paraId="6F1DD050" w14:textId="77777777" w:rsidR="00AC15F0" w:rsidRPr="00196A8E" w:rsidRDefault="00AC15F0" w:rsidP="00AC15F0">
      <w:pPr>
        <w:rPr>
          <w:b/>
          <w:bCs/>
        </w:rPr>
      </w:pPr>
      <w:r w:rsidRPr="00196A8E">
        <w:rPr>
          <w:b/>
          <w:bCs/>
        </w:rPr>
        <w:t>What the limitations of the research are?</w:t>
      </w:r>
    </w:p>
    <w:p w14:paraId="65CD91D5" w14:textId="06934C88" w:rsidR="00AC15F0" w:rsidRDefault="00AC15F0" w:rsidP="00AC15F0">
      <w:r w:rsidRPr="00686B62">
        <w:t xml:space="preserve">Limitations of the </w:t>
      </w:r>
      <w:r>
        <w:t>model</w:t>
      </w:r>
      <w:r w:rsidRPr="00686B62">
        <w:t xml:space="preserve"> are (1) the 3D numerical model is restricted to total stress analysis at a slope scale; (2) numerical predictions require accurate detection of sensitive clay layers and soil properties; (3) Computations are expensive, requiring high-performance computing.</w:t>
      </w:r>
    </w:p>
    <w:p w14:paraId="1A60937D" w14:textId="77777777" w:rsidR="00AC15F0" w:rsidRPr="00196A8E" w:rsidRDefault="00AC15F0" w:rsidP="00AC15F0">
      <w:pPr>
        <w:rPr>
          <w:b/>
          <w:bCs/>
        </w:rPr>
      </w:pPr>
      <w:r w:rsidRPr="00196A8E">
        <w:rPr>
          <w:b/>
          <w:bCs/>
        </w:rPr>
        <w:t xml:space="preserve">What next steps are suggested?            </w:t>
      </w:r>
    </w:p>
    <w:p w14:paraId="0606E699" w14:textId="77777777" w:rsidR="00AC15F0" w:rsidRDefault="00AC15F0" w:rsidP="00AC15F0">
      <w:pPr>
        <w:pBdr>
          <w:bottom w:val="single" w:sz="6" w:space="1" w:color="auto"/>
        </w:pBdr>
      </w:pPr>
      <w:r w:rsidRPr="00686B62">
        <w:t>To capture more realistic failure mechanisms of sensitive clay landslides, effective stress analysis could be an appropriate next step.</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77777777" w:rsidR="00AC15F0" w:rsidRPr="008226B9" w:rsidRDefault="00AC15F0" w:rsidP="00AC15F0"/>
    <w:p w14:paraId="2385E09E" w14:textId="77777777" w:rsidR="00E45489" w:rsidRDefault="00E45489" w:rsidP="00AC15F0">
      <w:pPr>
        <w:spacing w:after="0" w:line="480" w:lineRule="auto"/>
        <w:ind w:firstLine="431"/>
        <w:rPr>
          <w:b/>
          <w:sz w:val="40"/>
          <w:szCs w:val="40"/>
        </w:rPr>
      </w:pPr>
    </w:p>
    <w:p w14:paraId="3B98BF81" w14:textId="4B492F53" w:rsidR="009C2BF4" w:rsidRDefault="00BF215B" w:rsidP="00BF215B">
      <w:pPr>
        <w:spacing w:after="0" w:line="480" w:lineRule="auto"/>
        <w:ind w:firstLine="431"/>
        <w:jc w:val="center"/>
        <w:rPr>
          <w:b/>
          <w:sz w:val="40"/>
          <w:szCs w:val="40"/>
        </w:rPr>
      </w:pPr>
      <w:r w:rsidRPr="009440C5">
        <w:rPr>
          <w:b/>
          <w:sz w:val="40"/>
          <w:szCs w:val="40"/>
        </w:rPr>
        <w:lastRenderedPageBreak/>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r w:rsidR="00D17BCC" w:rsidRPr="009440C5">
        <w:rPr>
          <w:b/>
          <w:sz w:val="40"/>
          <w:szCs w:val="40"/>
        </w:rPr>
        <w:t>Gjerdrum</w:t>
      </w:r>
      <w:r w:rsidRPr="009440C5">
        <w:rPr>
          <w:b/>
          <w:sz w:val="40"/>
          <w:szCs w:val="40"/>
        </w:rPr>
        <w:t xml:space="preserve"> </w:t>
      </w:r>
      <w:r w:rsidR="00D17BCC" w:rsidRPr="009440C5">
        <w:rPr>
          <w:b/>
          <w:sz w:val="40"/>
          <w:szCs w:val="40"/>
        </w:rPr>
        <w:t xml:space="preserve">quick </w:t>
      </w:r>
      <w:r w:rsidRPr="009440C5">
        <w:rPr>
          <w:b/>
          <w:sz w:val="40"/>
          <w:szCs w:val="40"/>
        </w:rPr>
        <w:t>clay landslide</w:t>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r w:rsidR="00C404BE" w:rsidRPr="004A2A62">
        <w:t>Gebray Habtu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3F101F90" w:rsidR="00F6628F" w:rsidRPr="00071317" w:rsidRDefault="00071317" w:rsidP="00F6628F">
      <w:pPr>
        <w:suppressAutoHyphens/>
        <w:overflowPunct w:val="0"/>
        <w:autoSpaceDE w:val="0"/>
        <w:autoSpaceDN w:val="0"/>
        <w:adjustRightInd w:val="0"/>
        <w:spacing w:after="0" w:line="480" w:lineRule="auto"/>
        <w:textAlignment w:val="baseline"/>
      </w:pPr>
      <w:r>
        <w:rPr>
          <w:vertAlign w:val="superscript"/>
        </w:rPr>
        <w:t xml:space="preserve">2 </w:t>
      </w:r>
      <w:r w:rsidR="00F6628F" w:rsidRPr="00F6628F">
        <w:t>Department of Civil and Environmental Engineering,</w:t>
      </w:r>
      <w:r w:rsidR="00F6628F">
        <w:t xml:space="preserve"> </w:t>
      </w:r>
      <w:r w:rsidR="00F6628F" w:rsidRPr="00F6628F">
        <w:t xml:space="preserve">Pontifical Catholic University of Rio de Janeiro, </w:t>
      </w:r>
      <w:r w:rsidR="00F6628F" w:rsidRPr="00071317">
        <w:t>Brazil</w:t>
      </w:r>
      <w:r>
        <w:t>.</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3" w:name="OLE_LINK35"/>
      <w:bookmarkStart w:id="4" w:name="OLE_LINK36"/>
      <w:bookmarkStart w:id="5"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Gjerdrum,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Heading1"/>
      </w:pPr>
      <w:r w:rsidRPr="009440C5">
        <w:lastRenderedPageBreak/>
        <w:t>Introduction</w:t>
      </w:r>
    </w:p>
    <w:p w14:paraId="46A29C8E" w14:textId="4ECF12B6" w:rsidR="00BE4EA7" w:rsidRPr="009440C5" w:rsidRDefault="00053A01" w:rsidP="00923464">
      <w:pPr>
        <w:suppressAutoHyphens/>
        <w:overflowPunct w:val="0"/>
        <w:autoSpaceDE w:val="0"/>
        <w:autoSpaceDN w:val="0"/>
        <w:adjustRightInd w:val="0"/>
        <w:spacing w:after="0" w:line="480" w:lineRule="auto"/>
        <w:textAlignment w:val="baseline"/>
      </w:pPr>
      <w:r w:rsidRPr="009440C5">
        <w:t xml:space="preserve">Scandinavia and Canada are both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Pr="009440C5">
        <w:t xml:space="preserve">In December 2020, ten people lost their lives in a fatal sensitive clay landslide in Gjerdrum, Norway, and houses and other infrastructure </w:t>
      </w:r>
      <w:del w:id="6" w:author="Quoc Anh Tran" w:date="2023-07-19T15:13:00Z">
        <w:r w:rsidRPr="009440C5" w:rsidDel="002D4850">
          <w:delText>have been</w:delText>
        </w:r>
      </w:del>
      <w:ins w:id="7" w:author="Quoc Anh Tran" w:date="2023-07-19T15:13:00Z">
        <w:r w:rsidR="002D4850">
          <w:t>were</w:t>
        </w:r>
      </w:ins>
      <w:r w:rsidRPr="009440C5">
        <w:t xml:space="preserve"> destroyed. Due to significant softening after reaching peak strength, most sensitive clay landslides are progressive or retrogressive. It is essential to model the initiation and mobility of sensitive clay landslides to improve future </w:t>
      </w:r>
      <w:r w:rsidR="007F6D39" w:rsidRPr="009440C5">
        <w:t xml:space="preserve">sensitive clay landslide </w:t>
      </w:r>
      <w:r w:rsidRPr="009440C5">
        <w:t>risk management.</w:t>
      </w: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drawing>
          <wp:inline distT="0" distB="0" distL="0" distR="0" wp14:anchorId="59162914" wp14:editId="4232C825">
            <wp:extent cx="4619767" cy="2598555"/>
            <wp:effectExtent l="0" t="0" r="0" b="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682" t="9091" r="8935" b="1"/>
                    <a:stretch/>
                  </pic:blipFill>
                  <pic:spPr>
                    <a:xfrm>
                      <a:off x="0" y="0"/>
                      <a:ext cx="4627544" cy="2602929"/>
                    </a:xfrm>
                    <a:prstGeom prst="rect">
                      <a:avLst/>
                    </a:prstGeom>
                  </pic:spPr>
                </pic:pic>
              </a:graphicData>
            </a:graphic>
          </wp:inline>
        </w:drawing>
      </w:r>
    </w:p>
    <w:p w14:paraId="34BD3139" w14:textId="3A04AFB4" w:rsidR="005F6641" w:rsidRPr="004315A6" w:rsidRDefault="005F6641" w:rsidP="005F6641">
      <w:pPr>
        <w:pStyle w:val="Caption"/>
        <w:spacing w:after="120"/>
        <w:rPr>
          <w:lang w:val="nb-NO"/>
        </w:rPr>
      </w:pPr>
      <w:bookmarkStart w:id="8" w:name="_Ref107402899"/>
      <w:r w:rsidRPr="004315A6">
        <w:rPr>
          <w:lang w:val="nb-NO"/>
        </w:rPr>
        <w:t xml:space="preserve">Figure </w:t>
      </w:r>
      <w:r w:rsidRPr="009440C5">
        <w:fldChar w:fldCharType="begin"/>
      </w:r>
      <w:r w:rsidRPr="004315A6">
        <w:rPr>
          <w:lang w:val="nb-NO"/>
        </w:rPr>
        <w:instrText xml:space="preserve"> SEQ Figure \* ARABIC </w:instrText>
      </w:r>
      <w:r w:rsidRPr="009440C5">
        <w:fldChar w:fldCharType="separate"/>
      </w:r>
      <w:r w:rsidR="008866CA" w:rsidRPr="004315A6">
        <w:rPr>
          <w:noProof/>
          <w:lang w:val="nb-NO"/>
        </w:rPr>
        <w:t>1</w:t>
      </w:r>
      <w:r w:rsidRPr="009440C5">
        <w:rPr>
          <w:noProof/>
        </w:rPr>
        <w:fldChar w:fldCharType="end"/>
      </w:r>
      <w:bookmarkEnd w:id="8"/>
      <w:r w:rsidRPr="004315A6">
        <w:rPr>
          <w:lang w:val="nb-NO"/>
        </w:rPr>
        <w:t xml:space="preserve"> Gjerdrum landslide</w:t>
      </w:r>
      <w:r w:rsidR="00DB2835" w:rsidRPr="004315A6">
        <w:rPr>
          <w:lang w:val="nb-NO"/>
        </w:rPr>
        <w:t xml:space="preserve"> (photo from NVE)</w:t>
      </w:r>
    </w:p>
    <w:p w14:paraId="6EFF6332" w14:textId="21203B78" w:rsidR="00BE4EA7" w:rsidRPr="009440C5" w:rsidRDefault="002D4850" w:rsidP="00923464">
      <w:pPr>
        <w:suppressAutoHyphens/>
        <w:overflowPunct w:val="0"/>
        <w:autoSpaceDE w:val="0"/>
        <w:autoSpaceDN w:val="0"/>
        <w:adjustRightInd w:val="0"/>
        <w:spacing w:after="0" w:line="480" w:lineRule="auto"/>
        <w:textAlignment w:val="baseline"/>
      </w:pPr>
      <w:ins w:id="9" w:author="Quoc Anh Tran" w:date="2023-07-19T15:13:00Z">
        <w:r>
          <w:t xml:space="preserve">Conventional </w:t>
        </w:r>
      </w:ins>
      <w:r w:rsidR="00053A01" w:rsidRPr="009440C5">
        <w:t xml:space="preserve">Finite element or limit equilibrium methods can be used to determine the </w:t>
      </w:r>
      <w:del w:id="10" w:author="Quoc Anh Tran" w:date="2023-07-19T15:14:00Z">
        <w:r w:rsidR="00D53756" w:rsidRPr="009440C5" w:rsidDel="002D4850">
          <w:delText>probability of the</w:delText>
        </w:r>
      </w:del>
      <w:ins w:id="11" w:author="Quoc Anh Tran" w:date="2023-07-19T15:14:00Z">
        <w:r>
          <w:t>margin against</w:t>
        </w:r>
      </w:ins>
      <w:r w:rsidR="00D53756" w:rsidRPr="009440C5">
        <w:t xml:space="preserve"> failure</w:t>
      </w:r>
      <w:r w:rsidR="00053A01" w:rsidRPr="009440C5">
        <w:t xml:space="preserve"> </w: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 </w:instrTex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EN.CITE.DATA </w:instrText>
      </w:r>
      <w:r w:rsidR="00BE4EA7" w:rsidRPr="009440C5">
        <w:fldChar w:fldCharType="end"/>
      </w:r>
      <w:r w:rsidR="00BE4EA7" w:rsidRPr="009440C5">
        <w:fldChar w:fldCharType="separate"/>
      </w:r>
      <w:r w:rsidR="00BE4EA7" w:rsidRPr="009440C5">
        <w:rPr>
          <w:noProof/>
        </w:rPr>
        <w:t>(Locat et al., 2013; Locat et al., 2011)</w:t>
      </w:r>
      <w:r w:rsidR="00BE4EA7" w:rsidRPr="009440C5">
        <w:fldChar w:fldCharType="end"/>
      </w:r>
      <w:r w:rsidR="00053A01" w:rsidRPr="009440C5">
        <w:t xml:space="preserve">, but they </w:t>
      </w:r>
      <w:r w:rsidR="00253260" w:rsidRPr="009440C5">
        <w:t>cannot</w:t>
      </w:r>
      <w:r w:rsidR="00053A01" w:rsidRPr="009440C5">
        <w:t xml:space="preserve"> capture the mobility </w:t>
      </w:r>
      <w:ins w:id="12" w:author="Quoc Anh Tran" w:date="2023-07-19T15:14:00Z">
        <w:r>
          <w:t xml:space="preserve">and development </w:t>
        </w:r>
      </w:ins>
      <w:r w:rsidR="00053A01" w:rsidRPr="009440C5">
        <w:t xml:space="preserve">of the landslide. </w:t>
      </w:r>
      <w:del w:id="13" w:author="Quoc Anh Tran" w:date="2023-07-19T15:14:00Z">
        <w:r w:rsidR="00860796" w:rsidRPr="009440C5" w:rsidDel="002D4850">
          <w:delText xml:space="preserve">By </w:delText>
        </w:r>
      </w:del>
      <w:ins w:id="14" w:author="Quoc Anh Tran" w:date="2023-07-19T15:14:00Z">
        <w:r>
          <w:t>The mass movement may be modelled by</w:t>
        </w:r>
        <w:r w:rsidRPr="009440C5">
          <w:t xml:space="preserve"> </w:t>
        </w:r>
      </w:ins>
      <w:r w:rsidR="00053A01" w:rsidRPr="009440C5">
        <w:t>incorporat</w:t>
      </w:r>
      <w:r w:rsidR="00860796" w:rsidRPr="009440C5">
        <w:t>ing</w:t>
      </w:r>
      <w:r w:rsidR="00053A01" w:rsidRPr="009440C5">
        <w:t xml:space="preserve"> </w:t>
      </w:r>
      <w:ins w:id="15" w:author="Quoc Anh Tran" w:date="2023-07-19T15:15:00Z">
        <w:r w:rsidRPr="009440C5">
          <w:t xml:space="preserve">depth averaged </w:t>
        </w:r>
      </w:ins>
      <w:r w:rsidR="00053A01" w:rsidRPr="009440C5">
        <w:t xml:space="preserve">balance equations </w:t>
      </w:r>
      <w:del w:id="16" w:author="Quoc Anh Tran" w:date="2023-07-19T15:15:00Z">
        <w:r w:rsidR="00053A01" w:rsidRPr="009440C5" w:rsidDel="002D4850">
          <w:delText>along with the depth</w:delText>
        </w:r>
        <w:r w:rsidR="003E2A1B" w:rsidRPr="009440C5" w:rsidDel="002D4850">
          <w:delText xml:space="preserve"> (refer as </w:delText>
        </w:r>
      </w:del>
      <w:del w:id="17" w:author="Quoc Anh Tran" w:date="2023-07-19T15:14:00Z">
        <w:r w:rsidR="003E2A1B" w:rsidRPr="009440C5" w:rsidDel="002D4850">
          <w:delText xml:space="preserve">depth averaged </w:delText>
        </w:r>
      </w:del>
      <w:del w:id="18" w:author="Quoc Anh Tran" w:date="2023-07-19T15:15:00Z">
        <w:r w:rsidR="003E2A1B" w:rsidRPr="009440C5" w:rsidDel="002D4850">
          <w:delText>model)</w:delText>
        </w:r>
        <w:r w:rsidR="00860796" w:rsidRPr="009440C5" w:rsidDel="002D4850">
          <w:delText>, it</w:delText>
        </w:r>
      </w:del>
      <w:ins w:id="19" w:author="Quoc Anh Tran" w:date="2023-07-19T15:15:00Z">
        <w:r>
          <w:t>which</w:t>
        </w:r>
      </w:ins>
      <w:r w:rsidR="00860796" w:rsidRPr="009440C5">
        <w:t xml:space="preserve"> allows</w:t>
      </w:r>
      <w:r w:rsidR="00053A01" w:rsidRPr="009440C5">
        <w:t xml:space="preserve"> </w:t>
      </w:r>
      <w:ins w:id="20" w:author="Quoc Anh Tran" w:date="2023-07-19T15:15:00Z">
        <w:r>
          <w:t xml:space="preserve">us </w:t>
        </w:r>
      </w:ins>
      <w:r w:rsidR="00053A01" w:rsidRPr="009440C5">
        <w:t xml:space="preserve">to study the </w:t>
      </w:r>
      <w:ins w:id="21" w:author="Quoc Anh Tran" w:date="2023-07-19T15:15:00Z">
        <w:r>
          <w:t xml:space="preserve">movement of the masses involved in </w:t>
        </w:r>
      </w:ins>
      <w:del w:id="22" w:author="Quoc Anh Tran" w:date="2023-07-19T15:15:00Z">
        <w:r w:rsidR="00053A01" w:rsidRPr="009440C5" w:rsidDel="002D4850">
          <w:delText xml:space="preserve">mobility </w:delText>
        </w:r>
        <w:r w:rsidR="00053A01" w:rsidRPr="009440C5" w:rsidDel="00BC69D0">
          <w:delText xml:space="preserve">of </w:delText>
        </w:r>
        <w:r w:rsidR="00AD1151" w:rsidRPr="009440C5" w:rsidDel="00BC69D0">
          <w:delText xml:space="preserve">the </w:delText>
        </w:r>
      </w:del>
      <w:r w:rsidR="00053A01" w:rsidRPr="009440C5">
        <w:t>sensitive clay landslides</w:t>
      </w:r>
      <w:r w:rsidR="00BE4EA7" w:rsidRPr="009440C5">
        <w:t xml:space="preserve">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00053A01" w:rsidRPr="009440C5">
        <w:t xml:space="preserve">. </w:t>
      </w:r>
      <w:del w:id="23" w:author="Quoc Anh Tran" w:date="2023-07-19T15:16:00Z">
        <w:r w:rsidR="00053A01" w:rsidRPr="009440C5" w:rsidDel="00BC69D0">
          <w:delText>Due to the fluid dynamic nature, t</w:delText>
        </w:r>
      </w:del>
      <w:ins w:id="24" w:author="Quoc Anh Tran" w:date="2023-07-19T15:16:00Z">
        <w:r w:rsidR="00BC69D0">
          <w:t>T</w:t>
        </w:r>
      </w:ins>
      <w:r w:rsidR="00053A01" w:rsidRPr="009440C5">
        <w:t xml:space="preserve">he depth average models cannot </w:t>
      </w:r>
      <w:r w:rsidR="003E2A1B" w:rsidRPr="009440C5">
        <w:t>simulate</w:t>
      </w:r>
      <w:r w:rsidR="00053A01" w:rsidRPr="009440C5">
        <w:t xml:space="preserve"> the </w:t>
      </w:r>
      <w:r w:rsidR="00EF653F" w:rsidRPr="009440C5">
        <w:t xml:space="preserve">nature of the </w:t>
      </w:r>
      <w:r w:rsidR="00053A01" w:rsidRPr="009440C5">
        <w:t>retrogression.</w:t>
      </w:r>
      <w:r w:rsidR="00EF653F" w:rsidRPr="009440C5">
        <w:t xml:space="preserve"> </w:t>
      </w:r>
      <w:r w:rsidR="003218B7" w:rsidRPr="009440C5">
        <w:t>Furthermore</w:t>
      </w:r>
      <w:r w:rsidR="00EF653F" w:rsidRPr="009440C5">
        <w:t>,</w:t>
      </w:r>
      <w:r w:rsidR="003E2A1B" w:rsidRPr="009440C5">
        <w:t xml:space="preserve"> the depth averaged models </w:t>
      </w:r>
      <w:r w:rsidR="00EF653F" w:rsidRPr="009440C5">
        <w:t>require</w:t>
      </w:r>
      <w:r w:rsidR="003E2A1B" w:rsidRPr="009440C5">
        <w:t xml:space="preserve"> to determine how much soil is </w:t>
      </w:r>
      <w:r w:rsidR="001E618C" w:rsidRPr="009440C5">
        <w:t>released</w:t>
      </w:r>
      <w:r w:rsidR="003E2A1B" w:rsidRPr="009440C5">
        <w:t xml:space="preserve"> in advance which </w:t>
      </w:r>
      <w:del w:id="25" w:author="Quoc Anh Tran" w:date="2023-07-19T15:16:00Z">
        <w:r w:rsidR="003E2A1B" w:rsidRPr="009440C5" w:rsidDel="00BC69D0">
          <w:delText>complicates the prediction of the sensitive clay landslide</w:delText>
        </w:r>
      </w:del>
      <w:proofErr w:type="gramStart"/>
      <w:ins w:id="26" w:author="Quoc Anh Tran" w:date="2023-07-19T15:16:00Z">
        <w:r w:rsidR="00BC69D0">
          <w:t>actually should</w:t>
        </w:r>
        <w:proofErr w:type="gramEnd"/>
        <w:r w:rsidR="00BC69D0">
          <w:t xml:space="preserve"> be determined implicitly as a result from the simulation</w:t>
        </w:r>
      </w:ins>
      <w:r w:rsidR="003E2A1B" w:rsidRPr="009440C5">
        <w:t>.</w:t>
      </w:r>
    </w:p>
    <w:p w14:paraId="1C91CFCB" w14:textId="2E01D393" w:rsidR="00E51AC8" w:rsidRPr="009440C5" w:rsidRDefault="00F93143" w:rsidP="00923464">
      <w:pPr>
        <w:suppressAutoHyphens/>
        <w:overflowPunct w:val="0"/>
        <w:autoSpaceDE w:val="0"/>
        <w:autoSpaceDN w:val="0"/>
        <w:adjustRightInd w:val="0"/>
        <w:spacing w:after="0" w:line="480" w:lineRule="auto"/>
        <w:textAlignment w:val="baseline"/>
      </w:pPr>
      <w:r w:rsidRPr="009440C5">
        <w:lastRenderedPageBreak/>
        <w:t xml:space="preserve">For this reason, particle-based methods have become an increasingly popular choice as numerical tools to </w:t>
      </w:r>
      <w:r w:rsidR="00923464" w:rsidRPr="009440C5">
        <w:t>analyze</w:t>
      </w:r>
      <w:r w:rsidRPr="009440C5">
        <w:t xml:space="preserve"> both the </w:t>
      </w:r>
      <w:r w:rsidR="002B2032" w:rsidRPr="009440C5">
        <w:t>initiation</w:t>
      </w:r>
      <w:r w:rsidRPr="009440C5">
        <w:t xml:space="preserve"> and </w:t>
      </w:r>
      <w:r w:rsidR="002B2032" w:rsidRPr="009440C5">
        <w:t>mobility</w:t>
      </w:r>
      <w:r w:rsidRPr="009440C5">
        <w:t xml:space="preserve"> of </w:t>
      </w:r>
      <w:r w:rsidR="002B2032" w:rsidRPr="009440C5">
        <w:t xml:space="preserve">the </w:t>
      </w:r>
      <w:r w:rsidRPr="009440C5">
        <w:t xml:space="preserve">sensitive clay landslides. </w:t>
      </w:r>
      <w:del w:id="27" w:author="Quoc Anh Tran" w:date="2023-07-19T15:17:00Z">
        <w:r w:rsidR="0016613D" w:rsidRPr="009440C5" w:rsidDel="00BC69D0">
          <w:delText>Few</w:delText>
        </w:r>
        <w:r w:rsidRPr="009440C5" w:rsidDel="00BC69D0">
          <w:delText xml:space="preserve"> e</w:delText>
        </w:r>
      </w:del>
      <w:ins w:id="28" w:author="Quoc Anh Tran" w:date="2023-07-19T15:17:00Z">
        <w:r w:rsidR="00BC69D0">
          <w:t>E</w:t>
        </w:r>
      </w:ins>
      <w:r w:rsidRPr="009440C5">
        <w:t>xample</w:t>
      </w:r>
      <w:r w:rsidR="0016613D" w:rsidRPr="009440C5">
        <w:t>s are</w:t>
      </w:r>
      <w:r w:rsidRPr="009440C5">
        <w:t xml:space="preserve"> the coupled Lagrangian-Eulerian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Pr="009440C5">
        <w:t>the Material Point Method</w:t>
      </w:r>
      <w:r w:rsidR="00BE4EA7" w:rsidRPr="009440C5">
        <w:t xml:space="preserve"> </w:t>
      </w:r>
      <w:r w:rsidR="00BE4EA7" w:rsidRPr="009440C5">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BE4EA7" w:rsidRPr="009440C5">
        <w:fldChar w:fldCharType="separate"/>
      </w:r>
      <w:r w:rsidR="00BE4EA7" w:rsidRPr="009440C5">
        <w:rPr>
          <w:noProof/>
        </w:rPr>
        <w:t>(Tran &amp; Solowski, 2019)</w:t>
      </w:r>
      <w:r w:rsidR="00BE4EA7" w:rsidRPr="009440C5">
        <w:fldChar w:fldCharType="end"/>
      </w:r>
      <w:r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Pr="009440C5">
        <w:t xml:space="preserve"> </w:t>
      </w:r>
      <w:del w:id="29" w:author="Quoc Anh Tran" w:date="2023-07-19T15:17:00Z">
        <w:r w:rsidR="001E618C" w:rsidRPr="009440C5" w:rsidDel="00BC69D0">
          <w:delText>Despite</w:delText>
        </w:r>
        <w:r w:rsidRPr="009440C5" w:rsidDel="00BC69D0">
          <w:delText xml:space="preserve"> this, </w:delText>
        </w:r>
        <w:r w:rsidR="00AA73EE" w:rsidRPr="009440C5" w:rsidDel="00BC69D0">
          <w:delText>all</w:delText>
        </w:r>
        <w:r w:rsidRPr="009440C5" w:rsidDel="00BC69D0">
          <w:delText xml:space="preserve"> t</w:delText>
        </w:r>
      </w:del>
      <w:ins w:id="30" w:author="Quoc Anh Tran" w:date="2023-07-19T15:17:00Z">
        <w:r w:rsidR="00BC69D0">
          <w:t>T</w:t>
        </w:r>
      </w:ins>
      <w:r w:rsidRPr="009440C5">
        <w:t xml:space="preserve">hese studies were conducted under plane strain conditions without considering three-dimensional effects. </w:t>
      </w:r>
      <w:r w:rsidR="00F56B38" w:rsidRPr="009440C5">
        <w:t>However, t</w:t>
      </w:r>
      <w:r w:rsidRPr="009440C5">
        <w:t xml:space="preserve">he slope stability analyses for two-dimensional and three-dimensional slopes can present significantly different results for </w:t>
      </w:r>
      <w:r w:rsidR="001E618C" w:rsidRPr="009440C5">
        <w:t xml:space="preserve">natural </w:t>
      </w:r>
      <w:r w:rsidRPr="009440C5">
        <w:t xml:space="preserve">slopes that have layered soils and complex topography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Pr="009440C5">
        <w:t xml:space="preserve">. </w:t>
      </w:r>
    </w:p>
    <w:p w14:paraId="568D6974" w14:textId="47EE6638" w:rsidR="00BE4EA7" w:rsidRPr="009440C5" w:rsidRDefault="00EF653F" w:rsidP="00923464">
      <w:pPr>
        <w:suppressAutoHyphens/>
        <w:overflowPunct w:val="0"/>
        <w:autoSpaceDE w:val="0"/>
        <w:autoSpaceDN w:val="0"/>
        <w:adjustRightInd w:val="0"/>
        <w:spacing w:after="0" w:line="480" w:lineRule="auto"/>
        <w:textAlignment w:val="baseline"/>
      </w:pPr>
      <w:del w:id="31" w:author="Quoc Anh Tran" w:date="2023-07-19T14:26:00Z">
        <w:r w:rsidRPr="009440C5" w:rsidDel="004315A6">
          <w:delText>The paper aims t</w:delText>
        </w:r>
        <w:r w:rsidR="00F93143" w:rsidRPr="009440C5" w:rsidDel="004315A6">
          <w:delText>o</w:delText>
        </w:r>
      </w:del>
      <w:ins w:id="32" w:author="Quoc Anh Tran" w:date="2023-07-19T14:26:00Z">
        <w:r w:rsidR="004315A6">
          <w:t>This study</w:t>
        </w:r>
      </w:ins>
      <w:r w:rsidR="00F93143" w:rsidRPr="009440C5">
        <w:t xml:space="preserve"> us</w:t>
      </w:r>
      <w:r w:rsidR="00CE20D0" w:rsidRPr="009440C5">
        <w:t>e</w:t>
      </w:r>
      <w:ins w:id="33" w:author="Quoc Anh Tran" w:date="2023-07-19T14:26:00Z">
        <w:r w:rsidR="004315A6">
          <w:t>s</w:t>
        </w:r>
      </w:ins>
      <w:r w:rsidR="00F93143" w:rsidRPr="009440C5">
        <w:t xml:space="preserve"> the Material Point Method to perform a 3D analysis of the Gjerdrum quick clay landslide as a case study. To understand the advantages and limitations of the proposed model, the simulation is compared to </w:t>
      </w:r>
      <w:ins w:id="34" w:author="Quoc Anh Tran" w:date="2023-07-19T15:18:00Z">
        <w:r w:rsidR="00BC69D0">
          <w:t xml:space="preserve">field </w:t>
        </w:r>
      </w:ins>
      <w:r w:rsidR="00F93143" w:rsidRPr="009440C5">
        <w:t xml:space="preserve">observations from </w:t>
      </w:r>
      <w:del w:id="35" w:author="Quoc Anh Tran" w:date="2023-07-19T15:18:00Z">
        <w:r w:rsidR="00F93143" w:rsidRPr="009440C5" w:rsidDel="00BC69D0">
          <w:delText xml:space="preserve">the </w:delText>
        </w:r>
      </w:del>
      <w:r w:rsidR="00F93143" w:rsidRPr="009440C5">
        <w:t>Gjerdrum</w:t>
      </w:r>
      <w:del w:id="36" w:author="Quoc Anh Tran" w:date="2023-07-19T15:18:00Z">
        <w:r w:rsidR="00F93143" w:rsidRPr="009440C5" w:rsidDel="00BC69D0">
          <w:delText xml:space="preserve"> landslide</w:delText>
        </w:r>
      </w:del>
      <w:r w:rsidR="00F93143" w:rsidRPr="009440C5">
        <w:t xml:space="preserve">. </w:t>
      </w:r>
      <w:del w:id="37" w:author="Quoc Anh Tran" w:date="2023-07-19T15:17:00Z">
        <w:r w:rsidR="00F93143" w:rsidRPr="009440C5" w:rsidDel="00BC69D0">
          <w:delText xml:space="preserve">A </w:delText>
        </w:r>
      </w:del>
      <w:r w:rsidR="00F93143" w:rsidRPr="009440C5">
        <w:t xml:space="preserve">3D MPM </w:t>
      </w:r>
      <w:del w:id="38" w:author="Quoc Anh Tran" w:date="2023-07-19T14:26:00Z">
        <w:r w:rsidR="00F93143" w:rsidRPr="009440C5" w:rsidDel="004315A6">
          <w:delText>model allow</w:delText>
        </w:r>
        <w:r w:rsidR="00283D85" w:rsidRPr="009440C5" w:rsidDel="004315A6">
          <w:delText>s</w:delText>
        </w:r>
        <w:r w:rsidR="00F93143" w:rsidRPr="009440C5" w:rsidDel="004315A6">
          <w:delText xml:space="preserve"> us to study</w:delText>
        </w:r>
      </w:del>
      <w:ins w:id="39" w:author="Quoc Anh Tran" w:date="2023-07-19T14:26:00Z">
        <w:r w:rsidR="004315A6">
          <w:t>simulations give</w:t>
        </w:r>
      </w:ins>
      <w:r w:rsidR="00F93143" w:rsidRPr="009440C5">
        <w:t xml:space="preserve">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097E5F75" w14:textId="7C72A707" w:rsidR="00231CAB" w:rsidRPr="009440C5" w:rsidRDefault="00E811DC" w:rsidP="003F48F8">
      <w:pPr>
        <w:pStyle w:val="Heading1"/>
        <w:numPr>
          <w:ilvl w:val="0"/>
          <w:numId w:val="8"/>
        </w:numPr>
      </w:pPr>
      <w:r w:rsidRPr="009440C5">
        <w:t>Problem definition</w:t>
      </w:r>
    </w:p>
    <w:p w14:paraId="40206CCD" w14:textId="18453EF3" w:rsidR="002576A3" w:rsidRDefault="00AA73EE" w:rsidP="00923464">
      <w:pPr>
        <w:suppressAutoHyphens/>
        <w:overflowPunct w:val="0"/>
        <w:autoSpaceDE w:val="0"/>
        <w:autoSpaceDN w:val="0"/>
        <w:adjustRightInd w:val="0"/>
        <w:spacing w:after="0" w:line="480" w:lineRule="auto"/>
        <w:textAlignment w:val="baseline"/>
      </w:pPr>
      <w:r w:rsidRPr="009440C5">
        <w:t xml:space="preserve">A </w:t>
      </w:r>
      <w:ins w:id="40" w:author="Quoc Anh Tran" w:date="2023-07-19T15:18:00Z">
        <w:r w:rsidR="00BC69D0">
          <w:t xml:space="preserve">retrogressive </w:t>
        </w:r>
      </w:ins>
      <w:r w:rsidR="0083192F">
        <w:t>quick</w:t>
      </w:r>
      <w:r w:rsidRPr="009440C5">
        <w:t xml:space="preserve"> clay landslide has three stages: </w:t>
      </w:r>
      <w:ins w:id="41" w:author="Quoc Anh Tran" w:date="2023-07-19T15:20:00Z">
        <w:r w:rsidR="00BC69D0">
          <w:t>a minor initial slide in the</w:t>
        </w:r>
      </w:ins>
      <w:del w:id="42" w:author="Quoc Anh Tran" w:date="2023-07-19T14:27:00Z">
        <w:r w:rsidRPr="009440C5" w:rsidDel="004315A6">
          <w:delText>a</w:delText>
        </w:r>
      </w:del>
      <w:r w:rsidRPr="009440C5">
        <w:t xml:space="preserve"> triggering stage, </w:t>
      </w:r>
      <w:r w:rsidR="00BB4A5B" w:rsidRPr="009440C5">
        <w:t>the</w:t>
      </w:r>
      <w:r w:rsidRPr="009440C5">
        <w:t xml:space="preserve"> </w:t>
      </w:r>
      <w:del w:id="43" w:author="Quoc Anh Tran" w:date="2023-07-19T15:20:00Z">
        <w:r w:rsidRPr="009440C5" w:rsidDel="00346FC0">
          <w:delText xml:space="preserve">onset </w:delText>
        </w:r>
      </w:del>
      <w:ins w:id="44" w:author="Quoc Anh Tran" w:date="2023-07-19T15:20:00Z">
        <w:r w:rsidR="00346FC0">
          <w:t>growth</w:t>
        </w:r>
        <w:r w:rsidR="00346FC0" w:rsidRPr="009440C5">
          <w:t xml:space="preserve"> </w:t>
        </w:r>
      </w:ins>
      <w:r w:rsidRPr="009440C5">
        <w:t xml:space="preserve">of </w:t>
      </w:r>
      <w:ins w:id="45" w:author="Quoc Anh Tran" w:date="2023-07-19T15:20:00Z">
        <w:r w:rsidR="00346FC0">
          <w:t>the unstable soil volume</w:t>
        </w:r>
      </w:ins>
      <w:del w:id="46" w:author="Quoc Anh Tran" w:date="2023-07-19T15:20:00Z">
        <w:r w:rsidRPr="009440C5" w:rsidDel="00346FC0">
          <w:delText>failure</w:delText>
        </w:r>
      </w:del>
      <w:r w:rsidRPr="009440C5">
        <w:t xml:space="preserve"> and </w:t>
      </w:r>
      <w:ins w:id="47" w:author="Quoc Anh Tran" w:date="2023-07-19T14:27:00Z">
        <w:r w:rsidR="004315A6">
          <w:t>the</w:t>
        </w:r>
      </w:ins>
      <w:del w:id="48" w:author="Quoc Anh Tran" w:date="2023-07-19T14:27:00Z">
        <w:r w:rsidRPr="009440C5" w:rsidDel="004315A6">
          <w:delText>a</w:delText>
        </w:r>
      </w:del>
      <w:r w:rsidRPr="009440C5">
        <w:t xml:space="preserve"> post-failure </w:t>
      </w:r>
      <w:ins w:id="49" w:author="Quoc Anh Tran" w:date="2023-07-19T15:21:00Z">
        <w:r w:rsidR="00346FC0">
          <w:t>mass flow</w:t>
        </w:r>
        <w:r w:rsidR="00866BFF">
          <w:t xml:space="preserve"> </w:t>
        </w:r>
      </w:ins>
      <w:r w:rsidRPr="009440C5">
        <w:t xml:space="preserve">stage. In the </w:t>
      </w:r>
      <w:ins w:id="50" w:author="Quoc Anh Tran" w:date="2023-07-19T15:21:00Z">
        <w:r w:rsidR="00FB7213">
          <w:t>triggering</w:t>
        </w:r>
      </w:ins>
      <w:del w:id="51" w:author="Quoc Anh Tran" w:date="2023-07-19T15:21:00Z">
        <w:r w:rsidRPr="009440C5" w:rsidDel="00FB7213">
          <w:delText>first stage</w:delText>
        </w:r>
      </w:del>
      <w:r w:rsidRPr="009440C5">
        <w:t xml:space="preserve">, </w:t>
      </w:r>
      <w:del w:id="52" w:author="Quoc Anh Tran" w:date="2023-07-19T15:21:00Z">
        <w:r w:rsidRPr="009440C5" w:rsidDel="00FB7213">
          <w:delText xml:space="preserve">either </w:delText>
        </w:r>
      </w:del>
      <w:r w:rsidRPr="009440C5">
        <w:t xml:space="preserve">natural factors (e.g., erosion) or human activity </w:t>
      </w:r>
      <w:del w:id="53" w:author="Quoc Anh Tran" w:date="2023-07-19T14:27:00Z">
        <w:r w:rsidRPr="009440C5" w:rsidDel="004315A6">
          <w:delText xml:space="preserve">can </w:delText>
        </w:r>
      </w:del>
      <w:ins w:id="54" w:author="Quoc Anh Tran" w:date="2023-07-19T15:21:00Z">
        <w:r w:rsidR="00FB7213">
          <w:t>initiates a small slide</w:t>
        </w:r>
      </w:ins>
      <w:del w:id="55" w:author="Quoc Anh Tran" w:date="2023-07-19T15:21:00Z">
        <w:r w:rsidRPr="009440C5" w:rsidDel="00FB7213">
          <w:delText>trigger the failure</w:delText>
        </w:r>
      </w:del>
      <w:r w:rsidRPr="009440C5">
        <w:t>. After th</w:t>
      </w:r>
      <w:ins w:id="56" w:author="Quoc Anh Tran" w:date="2023-07-19T15:22:00Z">
        <w:r w:rsidR="00FB7213">
          <w:t>is</w:t>
        </w:r>
      </w:ins>
      <w:del w:id="57" w:author="Quoc Anh Tran" w:date="2023-07-19T15:22:00Z">
        <w:r w:rsidRPr="009440C5" w:rsidDel="00FB7213">
          <w:delText>e</w:delText>
        </w:r>
      </w:del>
      <w:r w:rsidRPr="009440C5">
        <w:t xml:space="preserve"> onset of failure, the </w:t>
      </w:r>
      <w:ins w:id="58" w:author="Quoc Anh Tran" w:date="2023-07-19T15:22:00Z">
        <w:r w:rsidR="00FB7213">
          <w:t xml:space="preserve">involved soil mass liquifies and flow out of the slide </w:t>
        </w:r>
      </w:ins>
      <w:ins w:id="59" w:author="Quoc Anh Tran" w:date="2023-07-19T15:23:00Z">
        <w:r w:rsidR="00FB7213">
          <w:t>pit leaving a steep and often unstable back scarp</w:t>
        </w:r>
        <w:r w:rsidR="00516E63">
          <w:t xml:space="preserve">. </w:t>
        </w:r>
      </w:ins>
      <w:del w:id="60" w:author="Quoc Anh Tran" w:date="2023-07-19T15:23:00Z">
        <w:r w:rsidRPr="009440C5" w:rsidDel="00516E63">
          <w:delText>progressive failure</w:delText>
        </w:r>
        <w:r w:rsidR="00024367" w:rsidRPr="009440C5" w:rsidDel="00516E63">
          <w:delText xml:space="preserve"> occurs involving a rapid movement of liquified soils.</w:delText>
        </w:r>
        <w:r w:rsidR="007E101F" w:rsidRPr="009440C5" w:rsidDel="00516E63">
          <w:delText xml:space="preserve"> </w:delText>
        </w:r>
      </w:del>
      <w:r w:rsidR="00B11ADB" w:rsidRPr="009440C5">
        <w:t xml:space="preserve">In </w:t>
      </w:r>
      <w:r w:rsidR="00D5361C" w:rsidRPr="009440C5">
        <w:t xml:space="preserve">the </w:t>
      </w:r>
      <w:r w:rsidR="00B11ADB" w:rsidRPr="009440C5">
        <w:t>Gjerdrum</w:t>
      </w:r>
      <w:r w:rsidR="00D5361C" w:rsidRPr="009440C5">
        <w:t xml:space="preserve"> landslide</w:t>
      </w:r>
      <w:r w:rsidR="00B11ADB" w:rsidRPr="009440C5">
        <w:t xml:space="preserve">, </w:t>
      </w:r>
      <w:r w:rsidR="00E60641" w:rsidRPr="009440C5">
        <w:t xml:space="preserve"> </w:t>
      </w:r>
      <w:del w:id="61" w:author="Quoc Anh Tran" w:date="2023-07-19T14:27:00Z">
        <w:r w:rsidR="00E60641" w:rsidRPr="009440C5" w:rsidDel="004315A6">
          <w:delText xml:space="preserve">the </w:delText>
        </w:r>
      </w:del>
      <w:r w:rsidR="00E60641" w:rsidRPr="009440C5">
        <w:t xml:space="preserve">erosion </w:t>
      </w:r>
      <w:del w:id="62" w:author="Quoc Anh Tran" w:date="2023-07-19T14:27:00Z">
        <w:r w:rsidR="00E60641" w:rsidRPr="009440C5" w:rsidDel="004315A6">
          <w:delText>is speculated to</w:delText>
        </w:r>
      </w:del>
      <w:ins w:id="63" w:author="Quoc Anh Tran" w:date="2023-07-19T15:24:00Z">
        <w:r w:rsidR="00516E63">
          <w:t>is believed to be the triggering stage and</w:t>
        </w:r>
      </w:ins>
      <w:del w:id="64" w:author="Quoc Anh Tran" w:date="2023-07-19T14:27:00Z">
        <w:r w:rsidR="00E60641" w:rsidRPr="009440C5" w:rsidDel="004315A6">
          <w:delText xml:space="preserve"> </w:delText>
        </w:r>
      </w:del>
      <w:del w:id="65" w:author="Quoc Anh Tran" w:date="2023-07-19T14:28:00Z">
        <w:r w:rsidR="00E60641" w:rsidRPr="009440C5" w:rsidDel="004315A6">
          <w:delText>be</w:delText>
        </w:r>
      </w:del>
      <w:r w:rsidR="00E60641" w:rsidRPr="009440C5">
        <w:t xml:space="preserve"> the major cause </w:t>
      </w:r>
      <w:ins w:id="66" w:author="Quoc Anh Tran" w:date="2023-07-19T15:24:00Z">
        <w:r w:rsidR="00516E63">
          <w:t>of the disaster</w:t>
        </w:r>
      </w:ins>
      <w:del w:id="67" w:author="Quoc Anh Tran" w:date="2023-07-19T15:24:00Z">
        <w:r w:rsidR="005360C4" w:rsidRPr="009440C5" w:rsidDel="00516E63">
          <w:delText>to trigger</w:delText>
        </w:r>
        <w:r w:rsidR="00E60641" w:rsidRPr="009440C5" w:rsidDel="00516E63">
          <w:delText xml:space="preserve"> the slide</w:delText>
        </w:r>
      </w:del>
      <w:r w:rsidR="00901860" w:rsidRPr="009440C5">
        <w:t xml:space="preserve"> </w:t>
      </w:r>
      <w:r w:rsidR="00901860" w:rsidRPr="009440C5">
        <w:fldChar w:fldCharType="begin"/>
      </w:r>
      <w:r w:rsidR="00901860"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901860" w:rsidRPr="009440C5">
        <w:fldChar w:fldCharType="separate"/>
      </w:r>
      <w:r w:rsidR="00901860" w:rsidRPr="009440C5">
        <w:rPr>
          <w:noProof/>
        </w:rPr>
        <w:t>(Ryan et al., 2021)</w:t>
      </w:r>
      <w:r w:rsidR="00901860" w:rsidRPr="009440C5">
        <w:fldChar w:fldCharType="end"/>
      </w:r>
      <w:r w:rsidR="00E60641" w:rsidRPr="009440C5">
        <w:t>.</w:t>
      </w:r>
      <w:r w:rsidR="00634724" w:rsidRPr="009440C5">
        <w:t xml:space="preserve">  </w:t>
      </w:r>
      <w:ins w:id="68" w:author="Quoc Anh Tran" w:date="2023-07-19T15:24:00Z">
        <w:r w:rsidR="00516E63">
          <w:t>Detailed stud</w:t>
        </w:r>
      </w:ins>
      <w:ins w:id="69" w:author="Quoc Anh Tran" w:date="2023-07-19T15:25:00Z">
        <w:r w:rsidR="00516E63">
          <w:t>ies of Lidar data revealed that the creek at the bottom of the slope had eroded 2-2.5 m vertically from 2007 to 2020</w:t>
        </w:r>
      </w:ins>
      <w:del w:id="70" w:author="Quoc Anh Tran" w:date="2023-07-19T15:26:00Z">
        <w:r w:rsidR="00634724" w:rsidRPr="009440C5" w:rsidDel="00516E63">
          <w:delText>It w</w:delText>
        </w:r>
        <w:r w:rsidR="00D5361C" w:rsidRPr="009440C5" w:rsidDel="00516E63">
          <w:delText>a</w:delText>
        </w:r>
        <w:r w:rsidR="00634724" w:rsidRPr="009440C5" w:rsidDel="00516E63">
          <w:delText>s demonstrated</w:delText>
        </w:r>
        <w:r w:rsidR="00F65ED2" w:rsidRPr="009440C5" w:rsidDel="00516E63">
          <w:delText xml:space="preserve"> </w:delText>
        </w:r>
        <w:r w:rsidR="00E60641" w:rsidRPr="009440C5" w:rsidDel="00516E63">
          <w:delText xml:space="preserve">from 2007 to 2020 with </w:delText>
        </w:r>
        <w:r w:rsidR="00DE0BBD" w:rsidRPr="009440C5" w:rsidDel="00516E63">
          <w:delText>around</w:delText>
        </w:r>
        <w:r w:rsidR="00E60641" w:rsidRPr="009440C5" w:rsidDel="00516E63">
          <w:delText xml:space="preserve"> two meters of soil being eroded by the creek</w:delText>
        </w:r>
      </w:del>
      <w:r w:rsidR="00A97D1F" w:rsidRPr="009440C5">
        <w:t xml:space="preserve"> (</w:t>
      </w:r>
      <w:r w:rsidR="00A97D1F" w:rsidRPr="009440C5">
        <w:fldChar w:fldCharType="begin"/>
      </w:r>
      <w:r w:rsidR="00A97D1F" w:rsidRPr="009440C5">
        <w:instrText xml:space="preserve"> REF _Ref118447208 \h </w:instrText>
      </w:r>
      <w:r w:rsidR="00A97D1F" w:rsidRPr="009440C5">
        <w:fldChar w:fldCharType="separate"/>
      </w:r>
      <w:r w:rsidR="008866CA" w:rsidRPr="009440C5">
        <w:t xml:space="preserve">Figure </w:t>
      </w:r>
      <w:r w:rsidR="008866CA">
        <w:rPr>
          <w:noProof/>
        </w:rPr>
        <w:t>3</w:t>
      </w:r>
      <w:r w:rsidR="00A97D1F" w:rsidRPr="009440C5">
        <w:fldChar w:fldCharType="end"/>
      </w:r>
      <w:r w:rsidR="00A97D1F" w:rsidRPr="009440C5">
        <w:t>)</w:t>
      </w:r>
      <w:r w:rsidR="00E60641" w:rsidRPr="009440C5">
        <w:t xml:space="preserve">. </w:t>
      </w:r>
      <w:r w:rsidR="00634724" w:rsidRPr="009440C5">
        <w:t>The</w:t>
      </w:r>
      <w:r w:rsidR="00F65ED2" w:rsidRPr="009440C5">
        <w:t xml:space="preserve"> </w:t>
      </w:r>
      <w:r w:rsidR="00634724" w:rsidRPr="009440C5">
        <w:t>Gjerdrum landslide</w:t>
      </w:r>
      <w:r w:rsidR="00B65319" w:rsidRPr="009440C5">
        <w:t xml:space="preserve"> </w:t>
      </w:r>
      <w:r w:rsidR="00634724" w:rsidRPr="009440C5">
        <w:t>was</w:t>
      </w:r>
      <w:r w:rsidR="00B65319" w:rsidRPr="009440C5">
        <w:t xml:space="preserve"> classified as a </w:t>
      </w:r>
      <w:r w:rsidR="0083192F">
        <w:t>quick</w:t>
      </w:r>
      <w:r w:rsidR="00B65319" w:rsidRPr="009440C5">
        <w:t xml:space="preserve"> clay flow landslide under </w:t>
      </w:r>
      <w:r w:rsidR="00D0336F">
        <w:t xml:space="preserve">the </w:t>
      </w:r>
      <w:r w:rsidR="00B65319" w:rsidRPr="009440C5">
        <w:t>Varnes' classification of landslides</w:t>
      </w:r>
      <w:r w:rsidR="007A5A7B" w:rsidRPr="009440C5">
        <w:t xml:space="preserve"> </w:t>
      </w:r>
      <w:r w:rsidR="007A5A7B" w:rsidRPr="009440C5">
        <w:fldChar w:fldCharType="begin"/>
      </w:r>
      <w:r w:rsidR="007A5A7B"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7A5A7B" w:rsidRPr="009440C5">
        <w:fldChar w:fldCharType="separate"/>
      </w:r>
      <w:r w:rsidR="007A5A7B" w:rsidRPr="009440C5">
        <w:rPr>
          <w:noProof/>
        </w:rPr>
        <w:t>(Hungr et al., 2014)</w:t>
      </w:r>
      <w:r w:rsidR="007A5A7B" w:rsidRPr="009440C5">
        <w:fldChar w:fldCharType="end"/>
      </w:r>
      <w:r w:rsidR="00B65319" w:rsidRPr="009440C5">
        <w:t xml:space="preserve">. </w:t>
      </w:r>
      <w:r w:rsidR="00634724" w:rsidRPr="009440C5">
        <w:t>T</w:t>
      </w:r>
      <w:r w:rsidR="00B65319" w:rsidRPr="009440C5">
        <w:t xml:space="preserve">his failure mechanism </w:t>
      </w:r>
      <w:r w:rsidR="00634724" w:rsidRPr="009440C5">
        <w:t xml:space="preserve">is typical </w:t>
      </w:r>
      <w:r w:rsidR="00B65319" w:rsidRPr="009440C5">
        <w:t>in Norway.</w:t>
      </w:r>
      <w:r w:rsidR="00634724" w:rsidRPr="009440C5">
        <w:t xml:space="preserve"> T</w:t>
      </w:r>
      <w:r w:rsidR="00B65319" w:rsidRPr="009440C5">
        <w:t xml:space="preserve">he Gjerdrum landslide </w:t>
      </w:r>
      <w:del w:id="71" w:author="Quoc Anh Tran" w:date="2023-07-19T14:28:00Z">
        <w:r w:rsidR="00B65319" w:rsidRPr="009440C5" w:rsidDel="004315A6">
          <w:delText xml:space="preserve">was </w:delText>
        </w:r>
      </w:del>
      <w:ins w:id="72" w:author="Quoc Anh Tran" w:date="2023-07-19T14:28:00Z">
        <w:r w:rsidR="004315A6">
          <w:t>is</w:t>
        </w:r>
        <w:r w:rsidR="004315A6" w:rsidRPr="009440C5">
          <w:t xml:space="preserve"> </w:t>
        </w:r>
      </w:ins>
      <w:r w:rsidR="00634724" w:rsidRPr="009440C5">
        <w:t xml:space="preserve">reported to be </w:t>
      </w:r>
      <w:r w:rsidR="00B65319" w:rsidRPr="009440C5">
        <w:t>released retrogressively in nine stages (</w:t>
      </w:r>
      <w:r w:rsidR="00126251" w:rsidRPr="009440C5">
        <w:fldChar w:fldCharType="begin"/>
      </w:r>
      <w:r w:rsidR="00126251" w:rsidRPr="009440C5">
        <w:instrText xml:space="preserve"> REF _Ref107409727 \h </w:instrText>
      </w:r>
      <w:r w:rsidR="00126251" w:rsidRPr="009440C5">
        <w:fldChar w:fldCharType="separate"/>
      </w:r>
      <w:r w:rsidR="008866CA" w:rsidRPr="009440C5">
        <w:t xml:space="preserve">Figure </w:t>
      </w:r>
      <w:r w:rsidR="008866CA">
        <w:rPr>
          <w:noProof/>
        </w:rPr>
        <w:t>2</w:t>
      </w:r>
      <w:r w:rsidR="00126251" w:rsidRPr="009440C5">
        <w:fldChar w:fldCharType="end"/>
      </w:r>
      <w:r w:rsidR="00B65319" w:rsidRPr="009440C5">
        <w:t xml:space="preserve">). Several factors contributed to this conclusion, including the photos, the videos, the geotechnical </w:t>
      </w:r>
      <w:r w:rsidR="00B65319" w:rsidRPr="009440C5">
        <w:lastRenderedPageBreak/>
        <w:t xml:space="preserve">and </w:t>
      </w:r>
      <w:del w:id="73" w:author="Quoc Anh Tran" w:date="2023-07-19T15:26:00Z">
        <w:r w:rsidR="00B65319" w:rsidRPr="009440C5" w:rsidDel="00516E63">
          <w:delText>hyd</w:delText>
        </w:r>
      </w:del>
      <w:ins w:id="74" w:author="Quoc Anh Tran" w:date="2023-07-19T15:26:00Z">
        <w:r w:rsidR="00516E63" w:rsidRPr="009440C5">
          <w:t>hyd</w:t>
        </w:r>
        <w:r w:rsidR="00516E63">
          <w:t>rogeology</w:t>
        </w:r>
      </w:ins>
      <w:del w:id="75" w:author="Quoc Anh Tran" w:date="2023-07-19T15:26:00Z">
        <w:r w:rsidR="00B65319" w:rsidRPr="009440C5" w:rsidDel="00516E63">
          <w:delText>raulic</w:delText>
        </w:r>
      </w:del>
      <w:r w:rsidR="00B65319" w:rsidRPr="009440C5">
        <w:t xml:space="preserve"> investigations, and the witness testimony.</w:t>
      </w:r>
      <w:r w:rsidR="0098200D">
        <w:t xml:space="preserve"> </w:t>
      </w:r>
      <w:ins w:id="76" w:author="Quoc Anh Tran" w:date="2023-07-19T15:27:00Z">
        <w:r w:rsidR="00516E63">
          <w:t>T</w:t>
        </w:r>
      </w:ins>
      <w:del w:id="77" w:author="Quoc Anh Tran" w:date="2023-07-19T15:27:00Z">
        <w:r w:rsidR="0098200D" w:rsidDel="00516E63">
          <w:delText>Based on soil investigations, t</w:delText>
        </w:r>
      </w:del>
      <w:r w:rsidR="0098200D">
        <w:t>his study aims to replicate the Gjerdrum landslides using a 3D model using the Material Point Method.</w:t>
      </w:r>
    </w:p>
    <w:p w14:paraId="07A21378" w14:textId="77777777" w:rsidR="00C81E29" w:rsidRPr="009440C5" w:rsidRDefault="00C81E29" w:rsidP="000758BA">
      <w:pPr>
        <w:jc w:val="center"/>
      </w:pPr>
      <w:r w:rsidRPr="009440C5">
        <w:rPr>
          <w:noProof/>
        </w:rPr>
        <w:drawing>
          <wp:inline distT="0" distB="0" distL="0" distR="0" wp14:anchorId="597F1F4B" wp14:editId="2FAAAAA8">
            <wp:extent cx="4477109" cy="7815865"/>
            <wp:effectExtent l="0" t="0" r="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9"/>
                    <a:stretch>
                      <a:fillRect/>
                    </a:stretch>
                  </pic:blipFill>
                  <pic:spPr>
                    <a:xfrm>
                      <a:off x="0" y="0"/>
                      <a:ext cx="4520999" cy="7892485"/>
                    </a:xfrm>
                    <a:prstGeom prst="rect">
                      <a:avLst/>
                    </a:prstGeom>
                  </pic:spPr>
                </pic:pic>
              </a:graphicData>
            </a:graphic>
          </wp:inline>
        </w:drawing>
      </w:r>
    </w:p>
    <w:p w14:paraId="6FD1AA4C" w14:textId="22FE825E" w:rsidR="00C81E29" w:rsidRPr="009440C5" w:rsidRDefault="00C81E29" w:rsidP="00A55E66">
      <w:pPr>
        <w:pStyle w:val="Caption"/>
        <w:rPr>
          <w:sz w:val="18"/>
        </w:rPr>
      </w:pPr>
      <w:bookmarkStart w:id="78" w:name="_Ref107409727"/>
      <w:r w:rsidRPr="009440C5">
        <w:t xml:space="preserve">Figure </w:t>
      </w:r>
      <w:fldSimple w:instr=" SEQ Figure \* ARABIC ">
        <w:r w:rsidR="008866CA">
          <w:rPr>
            <w:noProof/>
          </w:rPr>
          <w:t>2</w:t>
        </w:r>
      </w:fldSimple>
      <w:bookmarkEnd w:id="78"/>
      <w:r w:rsidRPr="009440C5">
        <w:t xml:space="preserve"> </w:t>
      </w:r>
      <w:ins w:id="79" w:author="Quoc Anh Tran" w:date="2023-07-19T15:27:00Z">
        <w:r w:rsidR="00516E63">
          <w:t>The n</w:t>
        </w:r>
      </w:ins>
      <w:del w:id="80" w:author="Quoc Anh Tran" w:date="2023-07-19T15:27:00Z">
        <w:r w:rsidRPr="009440C5" w:rsidDel="00516E63">
          <w:delText>N</w:delText>
        </w:r>
      </w:del>
      <w:r w:rsidRPr="009440C5">
        <w:t xml:space="preserve">ine stage of </w:t>
      </w:r>
      <w:ins w:id="81" w:author="Quoc Anh Tran" w:date="2023-07-19T15:27:00Z">
        <w:r w:rsidR="00516E63">
          <w:t xml:space="preserve">the </w:t>
        </w:r>
      </w:ins>
      <w:r w:rsidRPr="009440C5">
        <w:t xml:space="preserve">Gjerdrum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5246F7ED" w14:textId="77777777" w:rsidR="00C81E29" w:rsidRPr="009440C5" w:rsidRDefault="00C81E29" w:rsidP="00923464">
      <w:pPr>
        <w:suppressAutoHyphens/>
        <w:overflowPunct w:val="0"/>
        <w:autoSpaceDE w:val="0"/>
        <w:autoSpaceDN w:val="0"/>
        <w:adjustRightInd w:val="0"/>
        <w:spacing w:after="0" w:line="480" w:lineRule="auto"/>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561BAB" w:rsidRPr="009440C5" w14:paraId="1CBB45FE" w14:textId="77777777" w:rsidTr="005360C4">
        <w:tc>
          <w:tcPr>
            <w:tcW w:w="3771" w:type="dxa"/>
          </w:tcPr>
          <w:p w14:paraId="2BA5A6DF" w14:textId="77777777" w:rsidR="00561BAB" w:rsidRPr="009440C5" w:rsidRDefault="00561BAB" w:rsidP="00314C04">
            <w:pPr>
              <w:jc w:val="left"/>
              <w:rPr>
                <w:b/>
                <w:bCs/>
                <w:sz w:val="40"/>
                <w:szCs w:val="40"/>
              </w:rPr>
            </w:pPr>
            <w:r w:rsidRPr="009440C5">
              <w:rPr>
                <w:b/>
                <w:bCs/>
                <w:noProof/>
                <w:sz w:val="40"/>
                <w:szCs w:val="40"/>
              </w:rPr>
              <w:drawing>
                <wp:inline distT="0" distB="0" distL="0" distR="0" wp14:anchorId="5778E083" wp14:editId="0FEC1D97">
                  <wp:extent cx="2182218" cy="2642223"/>
                  <wp:effectExtent l="0" t="0" r="8890" b="6350"/>
                  <wp:docPr id="3" name="Picture 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10"/>
                          <a:stretch>
                            <a:fillRect/>
                          </a:stretch>
                        </pic:blipFill>
                        <pic:spPr>
                          <a:xfrm>
                            <a:off x="0" y="0"/>
                            <a:ext cx="2185579" cy="2646292"/>
                          </a:xfrm>
                          <a:prstGeom prst="rect">
                            <a:avLst/>
                          </a:prstGeom>
                        </pic:spPr>
                      </pic:pic>
                    </a:graphicData>
                  </a:graphic>
                </wp:inline>
              </w:drawing>
            </w:r>
          </w:p>
          <w:p w14:paraId="2CBF6E63" w14:textId="12B768B4" w:rsidR="005360C4" w:rsidRPr="009440C5" w:rsidRDefault="005360C4" w:rsidP="005360C4">
            <w:pPr>
              <w:jc w:val="center"/>
              <w:rPr>
                <w:b/>
                <w:bCs/>
                <w:sz w:val="40"/>
                <w:szCs w:val="40"/>
              </w:rPr>
            </w:pPr>
            <w:r w:rsidRPr="009440C5">
              <w:rPr>
                <w:b/>
                <w:bCs/>
              </w:rPr>
              <w:t xml:space="preserve">(a) Google map </w:t>
            </w:r>
          </w:p>
        </w:tc>
        <w:tc>
          <w:tcPr>
            <w:tcW w:w="1574" w:type="dxa"/>
          </w:tcPr>
          <w:p w14:paraId="46FAA2CE" w14:textId="77777777" w:rsidR="00561BAB" w:rsidRPr="009440C5" w:rsidRDefault="00561BAB" w:rsidP="00314C04">
            <w:pPr>
              <w:jc w:val="left"/>
              <w:rPr>
                <w:b/>
                <w:bCs/>
                <w:sz w:val="40"/>
                <w:szCs w:val="40"/>
              </w:rPr>
            </w:pPr>
            <w:r w:rsidRPr="009440C5">
              <w:rPr>
                <w:b/>
                <w:bCs/>
                <w:noProof/>
                <w:sz w:val="40"/>
                <w:szCs w:val="40"/>
              </w:rPr>
              <w:drawing>
                <wp:inline distT="0" distB="0" distL="0" distR="0" wp14:anchorId="55344875" wp14:editId="51CC932F">
                  <wp:extent cx="866692" cy="1548265"/>
                  <wp:effectExtent l="0" t="0" r="0" b="0"/>
                  <wp:docPr id="14" name="Picture 13"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1"/>
                          <a:stretch>
                            <a:fillRect/>
                          </a:stretch>
                        </pic:blipFill>
                        <pic:spPr>
                          <a:xfrm>
                            <a:off x="0" y="0"/>
                            <a:ext cx="872163" cy="1558039"/>
                          </a:xfrm>
                          <a:prstGeom prst="rect">
                            <a:avLst/>
                          </a:prstGeom>
                        </pic:spPr>
                      </pic:pic>
                    </a:graphicData>
                  </a:graphic>
                </wp:inline>
              </w:drawing>
            </w:r>
          </w:p>
        </w:tc>
        <w:tc>
          <w:tcPr>
            <w:tcW w:w="3681" w:type="dxa"/>
          </w:tcPr>
          <w:p w14:paraId="7676420C" w14:textId="77777777" w:rsidR="00561BAB" w:rsidRPr="009440C5" w:rsidRDefault="007D6778" w:rsidP="00314C04">
            <w:pPr>
              <w:jc w:val="left"/>
              <w:rPr>
                <w:b/>
                <w:bCs/>
                <w:sz w:val="40"/>
                <w:szCs w:val="40"/>
              </w:rPr>
            </w:pPr>
            <w:r w:rsidRPr="009440C5">
              <w:rPr>
                <w:b/>
                <w:bCs/>
                <w:noProof/>
                <w:sz w:val="40"/>
                <w:szCs w:val="40"/>
              </w:rPr>
              <mc:AlternateContent>
                <mc:Choice Requires="wps">
                  <w:drawing>
                    <wp:anchor distT="0" distB="0" distL="114300" distR="114300" simplePos="0" relativeHeight="251660288" behindDoc="0" locked="0" layoutInCell="1" allowOverlap="1" wp14:anchorId="4F4D14B3" wp14:editId="29F1FA79">
                      <wp:simplePos x="0" y="0"/>
                      <wp:positionH relativeFrom="column">
                        <wp:posOffset>-728081</wp:posOffset>
                      </wp:positionH>
                      <wp:positionV relativeFrom="paragraph">
                        <wp:posOffset>1785991</wp:posOffset>
                      </wp:positionV>
                      <wp:extent cx="1851013" cy="1283539"/>
                      <wp:effectExtent l="38100" t="19050" r="16510" b="50165"/>
                      <wp:wrapNone/>
                      <wp:docPr id="16" name="Straight Arrow Connector 16"/>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80CAF7" id="_x0000_t32" coordsize="21600,21600" o:spt="32" o:oned="t" path="m,l21600,21600e" filled="f">
                      <v:path arrowok="t" fillok="f" o:connecttype="none"/>
                      <o:lock v:ext="edit" shapetype="t"/>
                    </v:shapetype>
                    <v:shape id="Straight Arrow Connector 16" o:spid="_x0000_s1026" type="#_x0000_t32" style="position:absolute;margin-left:-57.35pt;margin-top:140.65pt;width:145.75pt;height:101.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59264" behindDoc="0" locked="0" layoutInCell="1" allowOverlap="1" wp14:anchorId="3AF10D4F" wp14:editId="74353554">
                      <wp:simplePos x="0" y="0"/>
                      <wp:positionH relativeFrom="column">
                        <wp:posOffset>936817</wp:posOffset>
                      </wp:positionH>
                      <wp:positionV relativeFrom="paragraph">
                        <wp:posOffset>1292489</wp:posOffset>
                      </wp:positionV>
                      <wp:extent cx="379562" cy="508958"/>
                      <wp:effectExtent l="19050" t="19050" r="20955" b="24765"/>
                      <wp:wrapNone/>
                      <wp:docPr id="12" name="Rectangle 12"/>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FC25A" id="Rectangle 12" o:spid="_x0000_s1026" style="position:absolute;margin-left:73.75pt;margin-top:101.75pt;width:29.9pt;height:40.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00561BAB" w:rsidRPr="009440C5">
              <w:rPr>
                <w:b/>
                <w:bCs/>
                <w:noProof/>
                <w:sz w:val="40"/>
                <w:szCs w:val="40"/>
              </w:rPr>
              <w:drawing>
                <wp:inline distT="0" distB="0" distL="0" distR="0" wp14:anchorId="30375462" wp14:editId="0928273E">
                  <wp:extent cx="2103681" cy="2625394"/>
                  <wp:effectExtent l="0" t="0" r="0" b="3810"/>
                  <wp:docPr id="5" name="Picture 4" descr="A picture containing blur&#10;&#10;Description automatically generated">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blur&#10;&#10;Description automatically generated">
                            <a:extLst>
                              <a:ext uri="{FF2B5EF4-FFF2-40B4-BE49-F238E27FC236}">
                                <a16:creationId xmlns:a16="http://schemas.microsoft.com/office/drawing/2014/main" id="{405DC00C-6AAD-4EE0-9717-EC94DB2E3272}"/>
                              </a:ext>
                            </a:extLst>
                          </pic:cNvPr>
                          <pic:cNvPicPr/>
                        </pic:nvPicPr>
                        <pic:blipFill>
                          <a:blip r:embed="rId12"/>
                          <a:stretch>
                            <a:fillRect/>
                          </a:stretch>
                        </pic:blipFill>
                        <pic:spPr>
                          <a:xfrm>
                            <a:off x="0" y="0"/>
                            <a:ext cx="2113770" cy="2637985"/>
                          </a:xfrm>
                          <a:prstGeom prst="rect">
                            <a:avLst/>
                          </a:prstGeom>
                        </pic:spPr>
                      </pic:pic>
                    </a:graphicData>
                  </a:graphic>
                </wp:inline>
              </w:drawing>
            </w:r>
          </w:p>
          <w:p w14:paraId="1844A6AF" w14:textId="45A62A73" w:rsidR="005360C4" w:rsidRPr="009440C5" w:rsidRDefault="005360C4" w:rsidP="005360C4">
            <w:pPr>
              <w:jc w:val="center"/>
              <w:rPr>
                <w:b/>
                <w:bCs/>
                <w:sz w:val="40"/>
                <w:szCs w:val="40"/>
              </w:rPr>
            </w:pPr>
            <w:r w:rsidRPr="009440C5">
              <w:rPr>
                <w:b/>
                <w:bCs/>
              </w:rPr>
              <w:t>(b) Elevation model</w:t>
            </w:r>
          </w:p>
        </w:tc>
      </w:tr>
      <w:tr w:rsidR="00561BAB" w:rsidRPr="009440C5" w14:paraId="38272B80" w14:textId="77777777" w:rsidTr="005360C4">
        <w:tc>
          <w:tcPr>
            <w:tcW w:w="9026" w:type="dxa"/>
            <w:gridSpan w:val="3"/>
          </w:tcPr>
          <w:p w14:paraId="384A8A3B" w14:textId="77777777" w:rsidR="00561BAB" w:rsidRPr="009440C5" w:rsidRDefault="007D6778" w:rsidP="007D6778">
            <w:pPr>
              <w:jc w:val="center"/>
              <w:rPr>
                <w:b/>
                <w:bCs/>
              </w:rPr>
            </w:pPr>
            <w:r w:rsidRPr="009440C5">
              <w:rPr>
                <w:b/>
                <w:bCs/>
                <w:noProof/>
              </w:rPr>
              <w:drawing>
                <wp:inline distT="0" distB="0" distL="0" distR="0" wp14:anchorId="2EE0E8DC" wp14:editId="367242D9">
                  <wp:extent cx="4453247" cy="2514264"/>
                  <wp:effectExtent l="0" t="0" r="5080" b="635"/>
                  <wp:docPr id="28" name="Content Placeholder 4"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3"/>
                          <a:stretch>
                            <a:fillRect/>
                          </a:stretch>
                        </pic:blipFill>
                        <pic:spPr>
                          <a:xfrm>
                            <a:off x="0" y="0"/>
                            <a:ext cx="4461642" cy="2519004"/>
                          </a:xfrm>
                          <a:prstGeom prst="rect">
                            <a:avLst/>
                          </a:prstGeom>
                        </pic:spPr>
                      </pic:pic>
                    </a:graphicData>
                  </a:graphic>
                </wp:inline>
              </w:drawing>
            </w:r>
          </w:p>
          <w:p w14:paraId="16904802" w14:textId="1B98927C" w:rsidR="00233B35" w:rsidRPr="009440C5" w:rsidRDefault="00233B35" w:rsidP="007D6778">
            <w:pPr>
              <w:jc w:val="center"/>
              <w:rPr>
                <w:b/>
                <w:bCs/>
              </w:rPr>
            </w:pPr>
            <w:r w:rsidRPr="009440C5">
              <w:rPr>
                <w:b/>
                <w:bCs/>
              </w:rPr>
              <w:t xml:space="preserve">(c) Erosion </w:t>
            </w:r>
            <w:r w:rsidR="003376CC" w:rsidRPr="009440C5">
              <w:rPr>
                <w:b/>
                <w:bCs/>
              </w:rPr>
              <w:t>monitoring</w:t>
            </w:r>
          </w:p>
        </w:tc>
      </w:tr>
    </w:tbl>
    <w:p w14:paraId="71C2C3A4" w14:textId="4B7C29C3" w:rsidR="0001321F" w:rsidRDefault="0039527D" w:rsidP="0001321F">
      <w:pPr>
        <w:pStyle w:val="Caption"/>
        <w:spacing w:after="120"/>
      </w:pPr>
      <w:bookmarkStart w:id="82" w:name="_Ref118447208"/>
      <w:r w:rsidRPr="009440C5">
        <w:t xml:space="preserve">Figure </w:t>
      </w:r>
      <w:fldSimple w:instr=" SEQ Figure \* ARABIC ">
        <w:r w:rsidR="008866CA">
          <w:rPr>
            <w:noProof/>
          </w:rPr>
          <w:t>3</w:t>
        </w:r>
      </w:fldSimple>
      <w:bookmarkEnd w:id="82"/>
      <w:r w:rsidRPr="009440C5">
        <w:t xml:space="preserve"> </w:t>
      </w:r>
      <w:r w:rsidR="00C05C43" w:rsidRPr="009440C5">
        <w:t>Erosion mechanism</w:t>
      </w:r>
      <w:r w:rsidR="0001321F" w:rsidRPr="009440C5">
        <w:t xml:space="preserve"> </w:t>
      </w:r>
      <w:r w:rsidR="0001321F" w:rsidRPr="009440C5">
        <w:fldChar w:fldCharType="begin"/>
      </w:r>
      <w:r w:rsidR="00126251"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01321F" w:rsidRPr="009440C5">
        <w:fldChar w:fldCharType="separate"/>
      </w:r>
      <w:r w:rsidR="00126251" w:rsidRPr="009440C5">
        <w:rPr>
          <w:noProof/>
        </w:rPr>
        <w:t>(Ryan et al., 2021)</w:t>
      </w:r>
      <w:r w:rsidR="0001321F" w:rsidRPr="009440C5">
        <w:fldChar w:fldCharType="end"/>
      </w:r>
    </w:p>
    <w:p w14:paraId="0CBC1AF8" w14:textId="77777777" w:rsidR="00066655" w:rsidRPr="009440C5" w:rsidRDefault="00066655" w:rsidP="00066655">
      <w:pPr>
        <w:pStyle w:val="Heading1"/>
      </w:pPr>
      <w:r w:rsidRPr="009440C5">
        <w:t>Research Methodology</w:t>
      </w:r>
    </w:p>
    <w:p w14:paraId="27635E42" w14:textId="77777777" w:rsidR="00066655" w:rsidRPr="009440C5" w:rsidRDefault="00066655" w:rsidP="00066655">
      <w:pPr>
        <w:pStyle w:val="Heading2"/>
      </w:pPr>
      <w:r w:rsidRPr="009440C5">
        <w:t>Hypothesis</w:t>
      </w:r>
    </w:p>
    <w:p w14:paraId="2A23CC5D" w14:textId="77777777" w:rsidR="00066655" w:rsidRPr="009440C5" w:rsidRDefault="00066655" w:rsidP="00066655">
      <w:pPr>
        <w:pStyle w:val="ListParagraph"/>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The model does not consider the run-out distance during the landslide mobility but focuses on the analysis of the triggering and retrogressive failure mechanism.</w:t>
      </w:r>
    </w:p>
    <w:p w14:paraId="3A63E314" w14:textId="37EC33F6" w:rsidR="00066655" w:rsidRPr="009440C5" w:rsidRDefault="00066655" w:rsidP="00066655">
      <w:pPr>
        <w:pStyle w:val="ListParagraph"/>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The model does not account for several important factors related to the failure</w:t>
      </w:r>
      <w:del w:id="83" w:author="Quoc Anh Tran" w:date="2023-07-19T15:27:00Z">
        <w:r w:rsidRPr="009440C5" w:rsidDel="00516E63">
          <w:rPr>
            <w:rFonts w:eastAsiaTheme="minorHAnsi" w:cstheme="minorBidi"/>
            <w:szCs w:val="22"/>
            <w:lang w:val="en-US"/>
          </w:rPr>
          <w:delText xml:space="preserve"> of slopes</w:delText>
        </w:r>
      </w:del>
      <w:ins w:id="84" w:author="Quoc Anh Tran" w:date="2023-07-19T15:28:00Z">
        <w:r w:rsidR="00516E63">
          <w:rPr>
            <w:rFonts w:eastAsiaTheme="minorHAnsi" w:cstheme="minorBidi"/>
            <w:szCs w:val="22"/>
            <w:lang w:val="en-US"/>
          </w:rPr>
          <w:t xml:space="preserve"> including</w:t>
        </w:r>
      </w:ins>
      <w:del w:id="85" w:author="Quoc Anh Tran" w:date="2023-07-19T15:28:00Z">
        <w:r w:rsidRPr="009440C5" w:rsidDel="00516E63">
          <w:rPr>
            <w:rFonts w:eastAsiaTheme="minorHAnsi" w:cstheme="minorBidi"/>
            <w:szCs w:val="22"/>
            <w:lang w:val="en-US"/>
          </w:rPr>
          <w:delText xml:space="preserve">. These factors </w:delText>
        </w:r>
      </w:del>
      <w:ins w:id="86" w:author="Quoc Anh Tran" w:date="2023-07-19T15:28:00Z">
        <w:r w:rsidR="00516E63">
          <w:rPr>
            <w:rFonts w:eastAsiaTheme="minorHAnsi" w:cstheme="minorBidi"/>
            <w:szCs w:val="22"/>
            <w:lang w:val="en-US"/>
          </w:rPr>
          <w:t xml:space="preserve"> </w:t>
        </w:r>
      </w:ins>
      <w:del w:id="87" w:author="Quoc Anh Tran" w:date="2023-07-19T15:28:00Z">
        <w:r w:rsidRPr="009440C5" w:rsidDel="00516E63">
          <w:rPr>
            <w:rFonts w:eastAsiaTheme="minorHAnsi" w:cstheme="minorBidi"/>
            <w:szCs w:val="22"/>
            <w:lang w:val="en-US"/>
          </w:rPr>
          <w:delText xml:space="preserve">include </w:delText>
        </w:r>
      </w:del>
      <w:r w:rsidRPr="009440C5">
        <w:rPr>
          <w:rFonts w:eastAsiaTheme="minorHAnsi" w:cstheme="minorBidi"/>
          <w:szCs w:val="22"/>
          <w:lang w:val="en-US"/>
        </w:rPr>
        <w:t>soil anisotropy, hydraulic conditions, weather conditions</w:t>
      </w:r>
      <w:ins w:id="88" w:author="Quoc Anh Tran" w:date="2023-07-19T14:28:00Z">
        <w:r w:rsidR="004315A6">
          <w:rPr>
            <w:rFonts w:eastAsiaTheme="minorHAnsi" w:cstheme="minorBidi"/>
            <w:szCs w:val="22"/>
            <w:lang w:val="en-US"/>
          </w:rPr>
          <w:t xml:space="preserve"> or</w:t>
        </w:r>
      </w:ins>
      <w:del w:id="89" w:author="Quoc Anh Tran" w:date="2023-07-19T14:28:00Z">
        <w:r w:rsidRPr="009440C5" w:rsidDel="004315A6">
          <w:rPr>
            <w:rFonts w:eastAsiaTheme="minorHAnsi" w:cstheme="minorBidi"/>
            <w:szCs w:val="22"/>
            <w:lang w:val="en-US"/>
          </w:rPr>
          <w:delText>,</w:delText>
        </w:r>
      </w:del>
      <w:r w:rsidRPr="009440C5">
        <w:rPr>
          <w:rFonts w:eastAsiaTheme="minorHAnsi" w:cstheme="minorBidi"/>
          <w:szCs w:val="22"/>
          <w:lang w:val="en-US"/>
        </w:rPr>
        <w:t xml:space="preserve"> external loads attributable to buildings, or snow accumulations.</w:t>
      </w:r>
    </w:p>
    <w:p w14:paraId="250B4132" w14:textId="6CE7F59C" w:rsidR="00066655" w:rsidRDefault="00066655" w:rsidP="00066655">
      <w:pPr>
        <w:pStyle w:val="ListParagraph"/>
        <w:numPr>
          <w:ilvl w:val="0"/>
          <w:numId w:val="10"/>
        </w:numPr>
        <w:spacing w:line="480" w:lineRule="auto"/>
        <w:ind w:left="274" w:hanging="274"/>
        <w:rPr>
          <w:ins w:id="90" w:author="Quoc Anh Tran" w:date="2023-07-19T14:30:00Z"/>
          <w:rFonts w:eastAsiaTheme="minorHAnsi" w:cstheme="minorBidi"/>
          <w:szCs w:val="22"/>
          <w:lang w:val="en-US"/>
        </w:rPr>
      </w:pPr>
      <w:del w:id="91" w:author="Quoc Anh Tran" w:date="2023-07-19T14:28:00Z">
        <w:r w:rsidRPr="009440C5" w:rsidDel="004315A6">
          <w:rPr>
            <w:rFonts w:eastAsiaTheme="minorHAnsi" w:cstheme="minorBidi"/>
            <w:szCs w:val="22"/>
            <w:lang w:val="en-US"/>
          </w:rPr>
          <w:lastRenderedPageBreak/>
          <w:delText>Landslides are primarily caused by erosion. With</w:delText>
        </w:r>
      </w:del>
      <w:ins w:id="92" w:author="Quoc Anh Tran" w:date="2023-07-19T14:28:00Z">
        <w:r w:rsidR="004315A6">
          <w:rPr>
            <w:rFonts w:eastAsiaTheme="minorHAnsi" w:cstheme="minorBidi"/>
            <w:szCs w:val="22"/>
            <w:lang w:val="en-US"/>
          </w:rPr>
          <w:t>Given</w:t>
        </w:r>
      </w:ins>
      <w:r w:rsidRPr="009440C5">
        <w:rPr>
          <w:rFonts w:eastAsiaTheme="minorHAnsi" w:cstheme="minorBidi"/>
          <w:szCs w:val="22"/>
          <w:lang w:val="en-US"/>
        </w:rPr>
        <w:t xml:space="preserve"> negligible erosion between 2015 and 2020, the topography of 2015 may be considered to represent the initial ground elevation</w:t>
      </w:r>
      <w:ins w:id="93" w:author="Quoc Anh Tran" w:date="2023-07-19T14:30:00Z">
        <w:r w:rsidR="004315A6">
          <w:rPr>
            <w:rFonts w:eastAsiaTheme="minorHAnsi" w:cstheme="minorBidi"/>
            <w:szCs w:val="22"/>
            <w:lang w:val="en-US"/>
          </w:rPr>
          <w:t>.</w:t>
        </w:r>
      </w:ins>
      <w:del w:id="94" w:author="Quoc Anh Tran" w:date="2023-07-19T14:29:00Z">
        <w:r w:rsidRPr="009440C5" w:rsidDel="004315A6">
          <w:rPr>
            <w:rFonts w:eastAsiaTheme="minorHAnsi" w:cstheme="minorBidi"/>
            <w:szCs w:val="22"/>
            <w:lang w:val="en-US"/>
          </w:rPr>
          <w:delText>.</w:delText>
        </w:r>
      </w:del>
    </w:p>
    <w:p w14:paraId="25963093" w14:textId="6A20EB84" w:rsidR="004315A6" w:rsidRPr="009440C5" w:rsidDel="005E5613" w:rsidRDefault="004315A6" w:rsidP="004315A6">
      <w:pPr>
        <w:pStyle w:val="ListParagraph"/>
        <w:numPr>
          <w:ilvl w:val="0"/>
          <w:numId w:val="10"/>
        </w:numPr>
        <w:spacing w:line="480" w:lineRule="auto"/>
        <w:ind w:left="274" w:hanging="274"/>
        <w:rPr>
          <w:del w:id="95" w:author="Quoc Anh Tran" w:date="2023-07-19T14:30:00Z"/>
          <w:moveTo w:id="96" w:author="Quoc Anh Tran" w:date="2023-07-19T14:30:00Z"/>
          <w:rFonts w:eastAsiaTheme="minorHAnsi" w:cstheme="minorBidi"/>
          <w:szCs w:val="22"/>
          <w:lang w:val="en-US"/>
        </w:rPr>
      </w:pPr>
      <w:moveToRangeStart w:id="97" w:author="Quoc Anh Tran" w:date="2023-07-19T14:30:00Z" w:name="move140669416"/>
      <w:moveTo w:id="98" w:author="Quoc Anh Tran" w:date="2023-07-19T14:30:00Z">
        <w:r w:rsidRPr="009440C5">
          <w:rPr>
            <w:rFonts w:eastAsiaTheme="minorHAnsi" w:cstheme="minorBidi"/>
            <w:szCs w:val="22"/>
            <w:lang w:val="en-US"/>
          </w:rPr>
          <w:t>The initial stress is generated using gravity. Because the landslide happened rapidly, the clay layers behave in an undrained state</w:t>
        </w:r>
      </w:moveTo>
      <w:ins w:id="99" w:author="Quoc Anh Tran" w:date="2023-07-19T14:30:00Z">
        <w:r w:rsidR="005E5613">
          <w:rPr>
            <w:rFonts w:eastAsiaTheme="minorHAnsi" w:cstheme="minorBidi"/>
            <w:szCs w:val="22"/>
            <w:lang w:val="en-US"/>
          </w:rPr>
          <w:t xml:space="preserve"> hence an elastoplastic Tresca model could be used to fairly represent the undrained behaviour of the clay</w:t>
        </w:r>
      </w:ins>
      <w:moveTo w:id="100" w:author="Quoc Anh Tran" w:date="2023-07-19T14:30:00Z">
        <w:r w:rsidRPr="009440C5">
          <w:rPr>
            <w:rFonts w:eastAsiaTheme="minorHAnsi" w:cstheme="minorBidi"/>
            <w:szCs w:val="22"/>
            <w:lang w:val="en-US"/>
          </w:rPr>
          <w:t xml:space="preserve">. The undrained parameters are obtained from CPTUs for the entire area. Material properties are retrieved from </w:t>
        </w:r>
        <w:r w:rsidRPr="009440C5">
          <w:fldChar w:fldCharType="begin"/>
        </w:r>
        <w:r>
          <w:rPr>
            <w:rFonts w:eastAsiaTheme="minorHAnsi" w:cstheme="minorBidi"/>
            <w:szCs w:val="22"/>
            <w:lang w:val="en-US"/>
          </w:rPr>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Pr="009440C5">
          <w:fldChar w:fldCharType="separate"/>
        </w:r>
        <w:r>
          <w:rPr>
            <w:rFonts w:eastAsiaTheme="minorHAnsi" w:cstheme="minorBidi"/>
            <w:noProof/>
            <w:szCs w:val="22"/>
            <w:lang w:val="en-US"/>
          </w:rPr>
          <w:t>(Multiconsult, 2021a-a)</w:t>
        </w:r>
        <w:r w:rsidRPr="009440C5">
          <w:fldChar w:fldCharType="end"/>
        </w:r>
        <w:r w:rsidRPr="009440C5">
          <w:rPr>
            <w:rFonts w:eastAsiaTheme="minorHAnsi" w:cstheme="minorBidi"/>
            <w:szCs w:val="22"/>
            <w:lang w:val="en-US"/>
          </w:rPr>
          <w:t xml:space="preserve"> and </w:t>
        </w:r>
        <w:r w:rsidRPr="009440C5">
          <w:fldChar w:fldCharType="begin"/>
        </w:r>
        <w:r w:rsidRPr="009440C5">
          <w:rPr>
            <w:rFonts w:eastAsiaTheme="minorHAnsi" w:cstheme="minorBidi"/>
            <w:szCs w:val="22"/>
            <w:lang w:val="en-US"/>
          </w:rPr>
          <w:instrText xml:space="preserve"> ADDIN EN.CITE &lt;EndNote&gt;&lt;Cite&gt;&lt;Author&gt;Multiconsult&lt;/Author&gt;&lt;Year&gt;2021b&lt;/Year&gt;&lt;RecNum&gt;94&lt;/RecNum&gt;&lt;DisplayText&gt;(Multiconsult, 2021b)&lt;/DisplayText&gt;&lt;record&gt;&lt;rec-number&gt;94&lt;/rec-number&gt;&lt;foreign-keys&gt;&lt;key app="EN" db-id="awvzartfmf59zresv9o5rxsaffd9s0d559t0" timestamp="1656510295"&gt;94&lt;/key&gt;&lt;/foreign-keys&gt;&lt;ref-type name="Report"&gt;27&lt;/ref-type&gt;&lt;contributors&gt;&lt;authors&gt;&lt;author&gt;Multiconsult&lt;/author&gt;&lt;/authors&gt;&lt;tertiary-authors&gt;&lt;author&gt;Oslo: Multiconsult&lt;/author&gt;&lt;/tertiary-authors&gt;&lt;/contributors&gt;&lt;titles&gt;&lt;title&gt;10226192-01-RIG-BER-002 Teknisk beregningsrapport - Stabilitetsberegninger&lt;/title&gt;&lt;/titles&gt;&lt;dates&gt;&lt;year&gt;2021b&lt;/year&gt;&lt;/dates&gt;&lt;urls&gt;&lt;/urls&gt;&lt;/record&gt;&lt;/Cite&gt;&lt;/EndNote&gt;</w:instrText>
        </w:r>
        <w:r w:rsidRPr="009440C5">
          <w:fldChar w:fldCharType="separate"/>
        </w:r>
        <w:r w:rsidRPr="009440C5">
          <w:rPr>
            <w:rFonts w:eastAsiaTheme="minorHAnsi" w:cstheme="minorBidi"/>
            <w:szCs w:val="22"/>
            <w:lang w:val="en-US"/>
          </w:rPr>
          <w:t>(Multiconsult, 2021b)</w:t>
        </w:r>
        <w:r w:rsidRPr="009440C5">
          <w:fldChar w:fldCharType="end"/>
        </w:r>
        <w:r w:rsidRPr="009440C5">
          <w:rPr>
            <w:rFonts w:eastAsiaTheme="minorHAnsi" w:cstheme="minorBidi"/>
            <w:szCs w:val="22"/>
            <w:lang w:val="en-US"/>
          </w:rPr>
          <w:t>.</w:t>
        </w:r>
      </w:moveTo>
    </w:p>
    <w:moveToRangeEnd w:id="97"/>
    <w:p w14:paraId="184BF6FB" w14:textId="77777777" w:rsidR="004315A6" w:rsidRPr="005E5613" w:rsidRDefault="004315A6" w:rsidP="005E5613">
      <w:pPr>
        <w:pStyle w:val="ListParagraph"/>
        <w:numPr>
          <w:ilvl w:val="0"/>
          <w:numId w:val="10"/>
        </w:numPr>
        <w:spacing w:line="480" w:lineRule="auto"/>
        <w:ind w:left="274" w:hanging="274"/>
        <w:rPr>
          <w:rFonts w:eastAsiaTheme="minorHAnsi"/>
        </w:rPr>
      </w:pPr>
    </w:p>
    <w:p w14:paraId="3BD0E738" w14:textId="097A169C" w:rsidR="00066655" w:rsidRPr="009440C5" w:rsidRDefault="00066655" w:rsidP="00066655">
      <w:pPr>
        <w:pStyle w:val="ListParagraph"/>
        <w:numPr>
          <w:ilvl w:val="0"/>
          <w:numId w:val="10"/>
        </w:numPr>
        <w:spacing w:line="480" w:lineRule="auto"/>
        <w:ind w:left="274" w:hanging="274"/>
        <w:rPr>
          <w:rFonts w:eastAsiaTheme="minorHAnsi" w:cstheme="minorBidi"/>
          <w:szCs w:val="22"/>
          <w:lang w:val="en-US"/>
        </w:rPr>
      </w:pPr>
      <w:del w:id="101" w:author="Quoc Anh Tran" w:date="2023-07-19T14:28:00Z">
        <w:r w:rsidRPr="009440C5" w:rsidDel="004315A6">
          <w:rPr>
            <w:rFonts w:eastAsiaTheme="minorHAnsi" w:cstheme="minorBidi"/>
            <w:szCs w:val="22"/>
            <w:lang w:val="en-US"/>
          </w:rPr>
          <w:delText>There are three distinguished layers</w:delText>
        </w:r>
      </w:del>
      <w:ins w:id="102" w:author="Quoc Anh Tran" w:date="2023-07-19T14:28:00Z">
        <w:r w:rsidR="004315A6">
          <w:rPr>
            <w:rFonts w:eastAsiaTheme="minorHAnsi" w:cstheme="minorBidi"/>
            <w:szCs w:val="22"/>
            <w:lang w:val="en-US"/>
          </w:rPr>
          <w:t xml:space="preserve">According to soil investigations, </w:t>
        </w:r>
      </w:ins>
      <w:ins w:id="103" w:author="Quoc Anh Tran" w:date="2023-07-19T14:29:00Z">
        <w:r w:rsidR="004315A6">
          <w:rPr>
            <w:rFonts w:eastAsiaTheme="minorHAnsi" w:cstheme="minorBidi"/>
            <w:szCs w:val="22"/>
            <w:lang w:val="en-US"/>
          </w:rPr>
          <w:t>there are three main distinguish layers</w:t>
        </w:r>
      </w:ins>
      <w:r w:rsidRPr="009440C5">
        <w:rPr>
          <w:rFonts w:eastAsiaTheme="minorHAnsi" w:cstheme="minorBidi"/>
          <w:szCs w:val="22"/>
          <w:lang w:val="en-US"/>
        </w:rPr>
        <w:t xml:space="preserve"> including bedrock, non-sensitive clay layer and quick clay layer with data obtained from soil investigation. The bedrock is modeled as rigid</w:t>
      </w:r>
      <w:r>
        <w:rPr>
          <w:rFonts w:eastAsiaTheme="minorHAnsi" w:cstheme="minorBidi"/>
          <w:szCs w:val="22"/>
          <w:lang w:val="en-US"/>
        </w:rPr>
        <w:t>. The</w:t>
      </w:r>
      <w:r w:rsidRPr="009440C5">
        <w:rPr>
          <w:rFonts w:eastAsiaTheme="minorHAnsi" w:cstheme="minorBidi"/>
          <w:szCs w:val="22"/>
          <w:lang w:val="en-US"/>
        </w:rPr>
        <w:t xml:space="preserve"> clay layers are modeled using </w:t>
      </w:r>
      <w:ins w:id="104" w:author="Quoc Anh Tran" w:date="2023-07-19T14:29:00Z">
        <w:r w:rsidR="004315A6">
          <w:rPr>
            <w:rFonts w:eastAsiaTheme="minorHAnsi" w:cstheme="minorBidi"/>
            <w:szCs w:val="22"/>
            <w:lang w:val="en-US"/>
          </w:rPr>
          <w:t xml:space="preserve">a </w:t>
        </w:r>
      </w:ins>
      <w:r w:rsidRPr="009440C5">
        <w:rPr>
          <w:rFonts w:eastAsiaTheme="minorHAnsi" w:cstheme="minorBidi"/>
          <w:szCs w:val="22"/>
          <w:lang w:val="en-US"/>
        </w:rPr>
        <w:t xml:space="preserve">Tresca softening model with </w:t>
      </w:r>
      <w:r>
        <w:rPr>
          <w:rFonts w:eastAsiaTheme="minorHAnsi" w:cstheme="minorBidi"/>
          <w:szCs w:val="22"/>
          <w:lang w:val="en-US"/>
        </w:rPr>
        <w:t xml:space="preserve">a </w:t>
      </w:r>
      <w:r w:rsidRPr="009440C5">
        <w:rPr>
          <w:rFonts w:eastAsiaTheme="minorHAnsi" w:cstheme="minorBidi"/>
          <w:szCs w:val="22"/>
          <w:lang w:val="en-US"/>
        </w:rPr>
        <w:t>low sensitivity</w:t>
      </w:r>
      <w:r>
        <w:rPr>
          <w:rFonts w:eastAsiaTheme="minorHAnsi" w:cstheme="minorBidi"/>
          <w:szCs w:val="22"/>
          <w:lang w:val="en-US"/>
        </w:rPr>
        <w:t xml:space="preserve"> (1-10). The quick clay layers are modeled using </w:t>
      </w:r>
      <w:ins w:id="105" w:author="Quoc Anh Tran" w:date="2023-07-19T14:29:00Z">
        <w:r w:rsidR="004315A6">
          <w:rPr>
            <w:rFonts w:eastAsiaTheme="minorHAnsi" w:cstheme="minorBidi"/>
            <w:szCs w:val="22"/>
            <w:lang w:val="en-US"/>
          </w:rPr>
          <w:t xml:space="preserve">a </w:t>
        </w:r>
      </w:ins>
      <w:r>
        <w:rPr>
          <w:rFonts w:eastAsiaTheme="minorHAnsi" w:cstheme="minorBidi"/>
          <w:szCs w:val="22"/>
          <w:lang w:val="en-US"/>
        </w:rPr>
        <w:t xml:space="preserve">Tresca </w:t>
      </w:r>
      <w:r w:rsidRPr="009440C5">
        <w:rPr>
          <w:rFonts w:eastAsiaTheme="minorHAnsi" w:cstheme="minorBidi"/>
          <w:szCs w:val="22"/>
          <w:lang w:val="en-US"/>
        </w:rPr>
        <w:t xml:space="preserve">softening </w:t>
      </w:r>
      <w:r>
        <w:rPr>
          <w:rFonts w:eastAsiaTheme="minorHAnsi" w:cstheme="minorBidi"/>
          <w:szCs w:val="22"/>
          <w:lang w:val="en-US"/>
        </w:rPr>
        <w:t>model with a</w:t>
      </w:r>
      <w:r w:rsidRPr="009440C5">
        <w:rPr>
          <w:rFonts w:eastAsiaTheme="minorHAnsi" w:cstheme="minorBidi"/>
          <w:szCs w:val="22"/>
          <w:lang w:val="en-US"/>
        </w:rPr>
        <w:t xml:space="preserve"> high sensitivity (20-100).</w:t>
      </w:r>
    </w:p>
    <w:p w14:paraId="584310D4" w14:textId="78DAB86A" w:rsidR="00066655" w:rsidRPr="009440C5" w:rsidDel="004315A6" w:rsidRDefault="00066655" w:rsidP="00066655">
      <w:pPr>
        <w:pStyle w:val="ListParagraph"/>
        <w:numPr>
          <w:ilvl w:val="0"/>
          <w:numId w:val="10"/>
        </w:numPr>
        <w:spacing w:line="480" w:lineRule="auto"/>
        <w:ind w:left="274" w:hanging="274"/>
        <w:rPr>
          <w:moveFrom w:id="106" w:author="Quoc Anh Tran" w:date="2023-07-19T14:30:00Z"/>
          <w:rFonts w:eastAsiaTheme="minorHAnsi" w:cstheme="minorBidi"/>
          <w:szCs w:val="22"/>
          <w:lang w:val="en-US"/>
        </w:rPr>
      </w:pPr>
      <w:moveFromRangeStart w:id="107" w:author="Quoc Anh Tran" w:date="2023-07-19T14:30:00Z" w:name="move140669416"/>
      <w:moveFrom w:id="108" w:author="Quoc Anh Tran" w:date="2023-07-19T14:30:00Z">
        <w:r w:rsidRPr="009440C5" w:rsidDel="004315A6">
          <w:rPr>
            <w:rFonts w:eastAsiaTheme="minorHAnsi" w:cstheme="minorBidi"/>
            <w:szCs w:val="22"/>
            <w:lang w:val="en-US"/>
          </w:rPr>
          <w:t xml:space="preserve">The initial stress is generated using gravity. Because the landslide happened rapidly, the clay layers behave in an undrained state. The undrained parameters are obtained from CPTUs for the entire area. Material properties are retrieved from </w:t>
        </w:r>
        <w:r w:rsidRPr="009440C5" w:rsidDel="004315A6">
          <w:fldChar w:fldCharType="begin"/>
        </w:r>
        <w:r w:rsidDel="004315A6">
          <w:rPr>
            <w:rFonts w:eastAsiaTheme="minorHAnsi" w:cstheme="minorBidi"/>
            <w:szCs w:val="22"/>
            <w:lang w:val="en-US"/>
          </w:rPr>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Pr="009440C5" w:rsidDel="004315A6">
          <w:fldChar w:fldCharType="separate"/>
        </w:r>
        <w:r w:rsidDel="004315A6">
          <w:rPr>
            <w:rFonts w:eastAsiaTheme="minorHAnsi" w:cstheme="minorBidi"/>
            <w:noProof/>
            <w:szCs w:val="22"/>
            <w:lang w:val="en-US"/>
          </w:rPr>
          <w:t>(Multiconsult, 2021a-a)</w:t>
        </w:r>
        <w:r w:rsidRPr="009440C5" w:rsidDel="004315A6">
          <w:fldChar w:fldCharType="end"/>
        </w:r>
        <w:r w:rsidRPr="009440C5" w:rsidDel="004315A6">
          <w:rPr>
            <w:rFonts w:eastAsiaTheme="minorHAnsi" w:cstheme="minorBidi"/>
            <w:szCs w:val="22"/>
            <w:lang w:val="en-US"/>
          </w:rPr>
          <w:t xml:space="preserve"> and </w:t>
        </w:r>
        <w:r w:rsidRPr="009440C5" w:rsidDel="004315A6">
          <w:fldChar w:fldCharType="begin"/>
        </w:r>
        <w:r w:rsidRPr="009440C5" w:rsidDel="004315A6">
          <w:rPr>
            <w:rFonts w:eastAsiaTheme="minorHAnsi" w:cstheme="minorBidi"/>
            <w:szCs w:val="22"/>
            <w:lang w:val="en-US"/>
          </w:rPr>
          <w:instrText xml:space="preserve"> ADDIN EN.CITE &lt;EndNote&gt;&lt;Cite&gt;&lt;Author&gt;Multiconsult&lt;/Author&gt;&lt;Year&gt;2021b&lt;/Year&gt;&lt;RecNum&gt;94&lt;/RecNum&gt;&lt;DisplayText&gt;(Multiconsult, 2021b)&lt;/DisplayText&gt;&lt;record&gt;&lt;rec-number&gt;94&lt;/rec-number&gt;&lt;foreign-keys&gt;&lt;key app="EN" db-id="awvzartfmf59zresv9o5rxsaffd9s0d559t0" timestamp="1656510295"&gt;94&lt;/key&gt;&lt;/foreign-keys&gt;&lt;ref-type name="Report"&gt;27&lt;/ref-type&gt;&lt;contributors&gt;&lt;authors&gt;&lt;author&gt;Multiconsult&lt;/author&gt;&lt;/authors&gt;&lt;tertiary-authors&gt;&lt;author&gt;Oslo: Multiconsult&lt;/author&gt;&lt;/tertiary-authors&gt;&lt;/contributors&gt;&lt;titles&gt;&lt;title&gt;10226192-01-RIG-BER-002 Teknisk beregningsrapport - Stabilitetsberegninger&lt;/title&gt;&lt;/titles&gt;&lt;dates&gt;&lt;year&gt;2021b&lt;/year&gt;&lt;/dates&gt;&lt;urls&gt;&lt;/urls&gt;&lt;/record&gt;&lt;/Cite&gt;&lt;/EndNote&gt;</w:instrText>
        </w:r>
        <w:r w:rsidRPr="009440C5" w:rsidDel="004315A6">
          <w:fldChar w:fldCharType="separate"/>
        </w:r>
        <w:r w:rsidRPr="009440C5" w:rsidDel="004315A6">
          <w:rPr>
            <w:rFonts w:eastAsiaTheme="minorHAnsi" w:cstheme="minorBidi"/>
            <w:szCs w:val="22"/>
            <w:lang w:val="en-US"/>
          </w:rPr>
          <w:t>(Multiconsult, 2021b)</w:t>
        </w:r>
        <w:r w:rsidRPr="009440C5" w:rsidDel="004315A6">
          <w:fldChar w:fldCharType="end"/>
        </w:r>
        <w:r w:rsidRPr="009440C5" w:rsidDel="004315A6">
          <w:rPr>
            <w:rFonts w:eastAsiaTheme="minorHAnsi" w:cstheme="minorBidi"/>
            <w:szCs w:val="22"/>
            <w:lang w:val="en-US"/>
          </w:rPr>
          <w:t>.</w:t>
        </w:r>
      </w:moveFrom>
    </w:p>
    <w:moveFromRangeEnd w:id="107"/>
    <w:p w14:paraId="57181DB3" w14:textId="77777777" w:rsidR="0050369F" w:rsidRPr="009440C5" w:rsidRDefault="0050369F" w:rsidP="0050369F">
      <w:pPr>
        <w:pStyle w:val="Heading2"/>
      </w:pPr>
      <w:r w:rsidRPr="009440C5">
        <w:t>Research methodology</w:t>
      </w:r>
    </w:p>
    <w:p w14:paraId="53383C76" w14:textId="77777777" w:rsidR="0050369F" w:rsidRPr="009440C5" w:rsidRDefault="0050369F" w:rsidP="00F7795B">
      <w:pPr>
        <w:pStyle w:val="ListParagraph"/>
        <w:ind w:left="90"/>
        <w:jc w:val="center"/>
        <w:rPr>
          <w:lang w:val="en-US"/>
        </w:rPr>
      </w:pPr>
      <w:r w:rsidRPr="009440C5">
        <w:rPr>
          <w:noProof/>
          <w:lang w:val="en-US"/>
        </w:rPr>
        <w:drawing>
          <wp:inline distT="0" distB="0" distL="0" distR="0" wp14:anchorId="2B8CB8AB" wp14:editId="34EEC262">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4"/>
                    <a:stretch>
                      <a:fillRect/>
                    </a:stretch>
                  </pic:blipFill>
                  <pic:spPr>
                    <a:xfrm>
                      <a:off x="0" y="0"/>
                      <a:ext cx="5505730" cy="2617449"/>
                    </a:xfrm>
                    <a:prstGeom prst="rect">
                      <a:avLst/>
                    </a:prstGeom>
                  </pic:spPr>
                </pic:pic>
              </a:graphicData>
            </a:graphic>
          </wp:inline>
        </w:drawing>
      </w:r>
    </w:p>
    <w:p w14:paraId="2F744BF1" w14:textId="3CB05801" w:rsidR="0050369F" w:rsidRPr="009440C5" w:rsidRDefault="0050369F" w:rsidP="0050369F">
      <w:pPr>
        <w:pStyle w:val="Caption"/>
        <w:ind w:left="720"/>
        <w:rPr>
          <w:sz w:val="18"/>
        </w:rPr>
      </w:pPr>
      <w:bookmarkStart w:id="109" w:name="_Ref110921516"/>
      <w:r w:rsidRPr="009440C5">
        <w:t xml:space="preserve">Figure </w:t>
      </w:r>
      <w:fldSimple w:instr=" SEQ Figure \* ARABIC ">
        <w:r w:rsidR="008866CA">
          <w:rPr>
            <w:noProof/>
          </w:rPr>
          <w:t>4</w:t>
        </w:r>
      </w:fldSimple>
      <w:bookmarkEnd w:id="109"/>
      <w:r w:rsidRPr="009440C5">
        <w:t xml:space="preserve"> Three-dimensional simulation</w:t>
      </w:r>
    </w:p>
    <w:p w14:paraId="1B92248F" w14:textId="2DA8DCB4" w:rsidR="0050369F" w:rsidRPr="009440C5" w:rsidRDefault="0050369F" w:rsidP="0050369F">
      <w:pPr>
        <w:suppressAutoHyphens/>
        <w:overflowPunct w:val="0"/>
        <w:autoSpaceDE w:val="0"/>
        <w:autoSpaceDN w:val="0"/>
        <w:adjustRightInd w:val="0"/>
        <w:spacing w:after="0" w:line="480" w:lineRule="auto"/>
        <w:textAlignment w:val="baseline"/>
      </w:pPr>
      <w:r w:rsidRPr="009440C5">
        <w:t>There are three components for the implementation of the 3D model (</w:t>
      </w:r>
      <w:r w:rsidRPr="009440C5">
        <w:fldChar w:fldCharType="begin"/>
      </w:r>
      <w:r w:rsidRPr="009440C5">
        <w:instrText xml:space="preserve"> REF _Ref110921516 \h </w:instrText>
      </w:r>
      <w:r>
        <w:instrText xml:space="preserve"> \* MERGEFORMAT </w:instrText>
      </w:r>
      <w:r w:rsidRPr="009440C5">
        <w:fldChar w:fldCharType="separate"/>
      </w:r>
      <w:r w:rsidR="008866CA" w:rsidRPr="009440C5">
        <w:t xml:space="preserve">Figure </w:t>
      </w:r>
      <w:r w:rsidR="008866CA">
        <w:rPr>
          <w:noProof/>
        </w:rPr>
        <w:t>4</w:t>
      </w:r>
      <w:r w:rsidRPr="009440C5">
        <w:fldChar w:fldCharType="end"/>
      </w:r>
      <w:r w:rsidRPr="009440C5">
        <w:t>) including (1) 3D reconstruction of terrain and soil layers, (2) Assigning 3D soil properties for material points</w:t>
      </w:r>
      <w:r>
        <w:t xml:space="preserve"> </w:t>
      </w:r>
      <w:r w:rsidRPr="009440C5">
        <w:t>and (3) advanced numerical solvers for large deformation modeling.</w:t>
      </w:r>
    </w:p>
    <w:p w14:paraId="50914AC7" w14:textId="2754DDFC" w:rsidR="0050369F" w:rsidRPr="009440C5" w:rsidRDefault="0050369F" w:rsidP="0050369F">
      <w:commentRangeStart w:id="110"/>
      <w:r w:rsidRPr="009440C5">
        <w:lastRenderedPageBreak/>
        <w:t xml:space="preserve">(1) </w:t>
      </w:r>
      <w:ins w:id="111" w:author="Quoc Anh Tran" w:date="2023-07-19T14:31:00Z">
        <w:r w:rsidR="00FD296D" w:rsidRPr="00FD296D">
          <w:t>The 3D layers are obtained from a 3D soil model made by Multiconsult which has based the 3D soil model on geotechnical investigations</w:t>
        </w:r>
        <w:r w:rsidR="00FD296D">
          <w:t>.</w:t>
        </w:r>
      </w:ins>
      <w:del w:id="112" w:author="Quoc Anh Tran" w:date="2023-07-19T14:31:00Z">
        <w:r w:rsidRPr="009440C5" w:rsidDel="00FD296D">
          <w:delText xml:space="preserve">The 3D layers of </w:delText>
        </w:r>
        <w:r w:rsidDel="00FD296D">
          <w:delText>quick</w:delText>
        </w:r>
        <w:r w:rsidRPr="009440C5" w:rsidDel="00FD296D">
          <w:delText xml:space="preserve"> clays and bedrock are obtained from the geophysical report.</w:delText>
        </w:r>
        <w:commentRangeEnd w:id="110"/>
        <w:r w:rsidR="007920C8" w:rsidDel="00FD296D">
          <w:rPr>
            <w:rStyle w:val="CommentReference"/>
          </w:rPr>
          <w:commentReference w:id="110"/>
        </w:r>
      </w:del>
    </w:p>
    <w:p w14:paraId="70EEA369" w14:textId="77777777" w:rsidR="0050369F" w:rsidRPr="009440C5" w:rsidRDefault="0050369F" w:rsidP="0050369F">
      <w:r w:rsidRPr="009440C5">
        <w:t>(2) Soil properties (e.g., undrained shear strength) are interpolated in the entire layer using CPTu data.</w:t>
      </w:r>
    </w:p>
    <w:p w14:paraId="0DFFDB4C" w14:textId="1DE53F17" w:rsidR="0050369F" w:rsidRPr="009440C5" w:rsidDel="00FD296D" w:rsidRDefault="0050369F" w:rsidP="0050369F">
      <w:pPr>
        <w:jc w:val="left"/>
        <w:rPr>
          <w:del w:id="113" w:author="Quoc Anh Tran" w:date="2023-07-19T14:31:00Z"/>
        </w:rPr>
      </w:pPr>
      <w:r w:rsidRPr="009440C5">
        <w:t>(3) Using Material Point Method to simulate the entire process of the Gjerdrum landslide.</w:t>
      </w:r>
    </w:p>
    <w:p w14:paraId="76E00F69" w14:textId="576B8460" w:rsidR="00066655" w:rsidRPr="00066655" w:rsidDel="00FD296D" w:rsidRDefault="00066655" w:rsidP="00066655">
      <w:pPr>
        <w:rPr>
          <w:del w:id="114" w:author="Quoc Anh Tran" w:date="2023-07-19T14:31:00Z"/>
        </w:rPr>
      </w:pPr>
    </w:p>
    <w:bookmarkEnd w:id="3"/>
    <w:bookmarkEnd w:id="4"/>
    <w:bookmarkEnd w:id="5"/>
    <w:p w14:paraId="1BEA1C25" w14:textId="77777777" w:rsidR="008B148E" w:rsidRDefault="008B148E">
      <w:pPr>
        <w:jc w:val="left"/>
        <w:rPr>
          <w:rFonts w:eastAsiaTheme="majorEastAsia" w:cstheme="majorBidi"/>
          <w:b/>
          <w:sz w:val="32"/>
          <w:szCs w:val="32"/>
        </w:rPr>
      </w:pPr>
      <w:del w:id="115" w:author="Quoc Anh Tran" w:date="2023-07-19T14:31:00Z">
        <w:r w:rsidDel="00FD296D">
          <w:br w:type="page"/>
        </w:r>
      </w:del>
    </w:p>
    <w:p w14:paraId="7B10E3FB" w14:textId="28CCB602" w:rsidR="000A6F14" w:rsidRPr="000A6F14" w:rsidRDefault="00B06C8F" w:rsidP="000A6F14">
      <w:pPr>
        <w:pStyle w:val="Heading1"/>
      </w:pPr>
      <w:commentRangeStart w:id="116"/>
      <w:r w:rsidRPr="009440C5">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commentRangeEnd w:id="116"/>
      <w:r w:rsidR="00FD296D">
        <w:rPr>
          <w:rStyle w:val="CommentReference"/>
          <w:rFonts w:eastAsiaTheme="minorHAnsi" w:cstheme="minorBidi"/>
          <w:b w:val="0"/>
        </w:rPr>
        <w:commentReference w:id="116"/>
      </w:r>
    </w:p>
    <w:p w14:paraId="5CB6CEC5" w14:textId="52ADA0DE" w:rsidR="00602B34" w:rsidRPr="00602B34" w:rsidDel="00FD296D" w:rsidRDefault="00A53CD0" w:rsidP="00602B34">
      <w:pPr>
        <w:rPr>
          <w:del w:id="117" w:author="Quoc Anh Tran" w:date="2023-07-19T14:31:00Z"/>
        </w:rPr>
      </w:pPr>
      <w:del w:id="118" w:author="Quoc Anh Tran" w:date="2023-07-19T14:31:00Z">
        <w:r w:rsidDel="00FD296D">
          <w:delText>(</w:delText>
        </w:r>
        <w:r w:rsidR="000A6F14" w:rsidDel="00FD296D">
          <w:delText xml:space="preserve">Digital terrain model analyzed </w:delText>
        </w:r>
        <w:r w:rsidR="00AC291F" w:rsidDel="00FD296D">
          <w:delText xml:space="preserve">and provided </w:delText>
        </w:r>
        <w:r w:rsidR="000A6F14" w:rsidDel="00FD296D">
          <w:delText xml:space="preserve">by Gebray, </w:delText>
        </w:r>
        <w:r w:rsidR="00E74B03" w:rsidDel="00FD296D">
          <w:delText xml:space="preserve">3D discretization </w:delText>
        </w:r>
        <w:r w:rsidR="000A6F14" w:rsidDel="00FD296D">
          <w:delText>c</w:delText>
        </w:r>
        <w:r w:rsidDel="00FD296D">
          <w:delText xml:space="preserve">ode implemented by </w:delText>
        </w:r>
        <w:r w:rsidRPr="00FD2F77" w:rsidDel="00FD296D">
          <w:delText xml:space="preserve">Fabricio and </w:delText>
        </w:r>
        <w:r w:rsidR="0060661D" w:rsidRPr="00FD2F77" w:rsidDel="00FD296D">
          <w:delText>analyzed by Agnete</w:delText>
        </w:r>
        <w:r w:rsidR="00B33668" w:rsidDel="00FD296D">
          <w:delText xml:space="preserve">, </w:delText>
        </w:r>
        <w:r w:rsidR="00F1564E" w:rsidDel="00FD296D">
          <w:delText xml:space="preserve">manuscript </w:delText>
        </w:r>
        <w:r w:rsidR="00B33668" w:rsidDel="00FD296D">
          <w:delText>written by Fabricio</w:delText>
        </w:r>
        <w:r w:rsidDel="00FD296D">
          <w:delText>)</w:delText>
        </w:r>
      </w:del>
    </w:p>
    <w:p w14:paraId="7E90F48D" w14:textId="4B1FD6A7" w:rsidR="000D029D" w:rsidRPr="009440C5" w:rsidRDefault="000D029D" w:rsidP="000D029D">
      <w:pPr>
        <w:spacing w:after="0"/>
        <w:jc w:val="center"/>
        <w:rPr>
          <w:b/>
          <w:sz w:val="40"/>
          <w:szCs w:val="40"/>
        </w:rPr>
      </w:pPr>
      <w:r w:rsidRPr="009440C5">
        <w:rPr>
          <w:noProof/>
        </w:rPr>
        <w:drawing>
          <wp:inline distT="0" distB="0" distL="0" distR="0" wp14:anchorId="41957B22" wp14:editId="1BB47130">
            <wp:extent cx="3870251" cy="238583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2149" cy="2405502"/>
                    </a:xfrm>
                    <a:prstGeom prst="rect">
                      <a:avLst/>
                    </a:prstGeom>
                    <a:noFill/>
                    <a:ln>
                      <a:noFill/>
                    </a:ln>
                  </pic:spPr>
                </pic:pic>
              </a:graphicData>
            </a:graphic>
          </wp:inline>
        </w:drawing>
      </w:r>
    </w:p>
    <w:p w14:paraId="1A02BB50" w14:textId="33A91D06" w:rsidR="000D029D" w:rsidRDefault="000D029D" w:rsidP="000D029D">
      <w:pPr>
        <w:pStyle w:val="Caption"/>
      </w:pPr>
      <w:bookmarkStart w:id="119" w:name="_Ref109121551"/>
      <w:r w:rsidRPr="009440C5">
        <w:t xml:space="preserve">Figure </w:t>
      </w:r>
      <w:fldSimple w:instr=" SEQ Figure \* ARABIC ">
        <w:r w:rsidR="008866CA">
          <w:rPr>
            <w:noProof/>
          </w:rPr>
          <w:t>5</w:t>
        </w:r>
      </w:fldSimple>
      <w:bookmarkEnd w:id="119"/>
      <w:r w:rsidRPr="009440C5">
        <w:t xml:space="preserve"> Construct data for </w:t>
      </w:r>
      <w:proofErr w:type="gramStart"/>
      <w:r w:rsidRPr="009440C5">
        <w:t>layering</w:t>
      </w:r>
      <w:proofErr w:type="gramEnd"/>
    </w:p>
    <w:p w14:paraId="21E4C9DC" w14:textId="5B5DCB4B" w:rsidR="00CC6ADA" w:rsidRPr="009440C5" w:rsidRDefault="00CC6ADA" w:rsidP="00CC6ADA">
      <w:pPr>
        <w:suppressAutoHyphens/>
        <w:overflowPunct w:val="0"/>
        <w:autoSpaceDE w:val="0"/>
        <w:autoSpaceDN w:val="0"/>
        <w:adjustRightInd w:val="0"/>
        <w:spacing w:after="0" w:line="480" w:lineRule="auto"/>
        <w:textAlignment w:val="baseline"/>
      </w:pPr>
      <w:r w:rsidRPr="009440C5">
        <w:t xml:space="preserve">Three dimensional models for landslides require spatial discretization of material points to represent the terrain and soil layers. The model in this study combines digital elevation data with 3D MPM discretization </w:t>
      </w:r>
      <w:r w:rsidRPr="009440C5">
        <w:fldChar w:fldCharType="begin"/>
      </w:r>
      <w:r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Pr="009440C5">
        <w:fldChar w:fldCharType="separate"/>
      </w:r>
      <w:r w:rsidRPr="009440C5">
        <w:rPr>
          <w:noProof/>
        </w:rPr>
        <w:t>(Fernandez et al., 2020)</w:t>
      </w:r>
      <w:r w:rsidRPr="009440C5">
        <w:fldChar w:fldCharType="end"/>
      </w:r>
      <w:r w:rsidRPr="009440C5">
        <w:t>. In Figure 5, elevation points (z</w:t>
      </w:r>
      <w:r w:rsidRPr="009440C5">
        <w:rPr>
          <w:vertAlign w:val="subscript"/>
        </w:rPr>
        <w:t>0-5</w:t>
      </w:r>
      <w:r w:rsidRPr="009440C5">
        <w:t xml:space="preserve"> in </w:t>
      </w:r>
      <w:r w:rsidRPr="009440C5">
        <w:fldChar w:fldCharType="begin"/>
      </w:r>
      <w:r w:rsidRPr="009440C5">
        <w:instrText xml:space="preserve"> REF _Ref109121551 \h </w:instrText>
      </w:r>
      <w:r w:rsidRPr="009440C5">
        <w:fldChar w:fldCharType="separate"/>
      </w:r>
      <w:r w:rsidR="008866CA" w:rsidRPr="009440C5">
        <w:t xml:space="preserve">Figure </w:t>
      </w:r>
      <w:r w:rsidR="008866CA">
        <w:rPr>
          <w:noProof/>
        </w:rPr>
        <w:t>5</w:t>
      </w:r>
      <w:r w:rsidRPr="009440C5">
        <w:fldChar w:fldCharType="end"/>
      </w:r>
      <w:r w:rsidRPr="009440C5">
        <w:t xml:space="preserve">) are used to determine the elevation of the soil layers. From the bottom up, the numerical model distributes material points based on elevation and discretization. This methodology allowed the creation of a 3D MPM model with an arbitrary and complex distribution of soil layers and terrain within the domain of analysis. </w:t>
      </w:r>
      <w:r w:rsidR="00FC0B74">
        <w:t>We convert the LeapFrog data of the terrain (</w:t>
      </w:r>
      <w:r w:rsidR="00FC0B74">
        <w:fldChar w:fldCharType="begin"/>
      </w:r>
      <w:r w:rsidR="00FC0B74">
        <w:instrText xml:space="preserve"> REF _Ref120530250 \h </w:instrText>
      </w:r>
      <w:r w:rsidR="00FC0B74">
        <w:fldChar w:fldCharType="separate"/>
      </w:r>
      <w:r w:rsidR="008866CA" w:rsidRPr="004B1773">
        <w:t xml:space="preserve">Figure </w:t>
      </w:r>
      <w:r w:rsidR="008866CA">
        <w:rPr>
          <w:noProof/>
        </w:rPr>
        <w:t>6</w:t>
      </w:r>
      <w:r w:rsidR="00FC0B74">
        <w:fldChar w:fldCharType="end"/>
      </w:r>
      <w:r w:rsidR="00FC0B74">
        <w:t xml:space="preserve">) and the soil layers (bedrock, clay, quick clay in </w:t>
      </w:r>
      <w:r w:rsidR="00FC0B74">
        <w:fldChar w:fldCharType="begin"/>
      </w:r>
      <w:r w:rsidR="00FC0B74">
        <w:instrText xml:space="preserve"> REF _Ref120698894 \h </w:instrText>
      </w:r>
      <w:r w:rsidR="00FC0B74">
        <w:fldChar w:fldCharType="separate"/>
      </w:r>
      <w:r w:rsidR="008866CA" w:rsidRPr="009440C5">
        <w:t xml:space="preserve">Figure </w:t>
      </w:r>
      <w:r w:rsidR="008866CA">
        <w:rPr>
          <w:noProof/>
        </w:rPr>
        <w:t>8</w:t>
      </w:r>
      <w:r w:rsidR="00FC0B74">
        <w:fldChar w:fldCharType="end"/>
      </w:r>
      <w:r w:rsidR="00FC0B74">
        <w:t xml:space="preserve">) to materials points in 3D (terrain in </w:t>
      </w:r>
      <w:r w:rsidR="00FC0B74">
        <w:fldChar w:fldCharType="begin"/>
      </w:r>
      <w:r w:rsidR="00FC0B74">
        <w:instrText xml:space="preserve"> REF _Ref120698980 \h </w:instrText>
      </w:r>
      <w:r w:rsidR="00FC0B74">
        <w:fldChar w:fldCharType="separate"/>
      </w:r>
      <w:r w:rsidR="008866CA" w:rsidRPr="009440C5">
        <w:t xml:space="preserve">Figure </w:t>
      </w:r>
      <w:r w:rsidR="008866CA">
        <w:rPr>
          <w:noProof/>
        </w:rPr>
        <w:t>7</w:t>
      </w:r>
      <w:r w:rsidR="00FC0B74">
        <w:fldChar w:fldCharType="end"/>
      </w:r>
      <w:r w:rsidR="00FC0B74">
        <w:t xml:space="preserve">, bedrock in </w:t>
      </w:r>
      <w:r w:rsidR="00FC0B74">
        <w:fldChar w:fldCharType="begin"/>
      </w:r>
      <w:r w:rsidR="00FC0B74">
        <w:instrText xml:space="preserve"> REF _Ref120698989 \h </w:instrText>
      </w:r>
      <w:r w:rsidR="00FC0B74">
        <w:fldChar w:fldCharType="separate"/>
      </w:r>
      <w:r w:rsidR="008866CA" w:rsidRPr="009440C5">
        <w:t xml:space="preserve">Figure </w:t>
      </w:r>
      <w:r w:rsidR="008866CA">
        <w:rPr>
          <w:noProof/>
        </w:rPr>
        <w:t>9</w:t>
      </w:r>
      <w:r w:rsidR="00FC0B74">
        <w:fldChar w:fldCharType="end"/>
      </w:r>
      <w:r w:rsidR="00FC0B74">
        <w:t xml:space="preserve"> and quick clay in </w:t>
      </w:r>
      <w:r w:rsidR="00FC0B74">
        <w:fldChar w:fldCharType="begin"/>
      </w:r>
      <w:r w:rsidR="00FC0B74">
        <w:instrText xml:space="preserve"> REF _Ref120530252 \h </w:instrText>
      </w:r>
      <w:r w:rsidR="00FC0B74">
        <w:fldChar w:fldCharType="separate"/>
      </w:r>
      <w:r w:rsidR="008866CA" w:rsidRPr="009440C5">
        <w:t xml:space="preserve">Figure </w:t>
      </w:r>
      <w:r w:rsidR="008866CA">
        <w:rPr>
          <w:noProof/>
        </w:rPr>
        <w:t>10</w:t>
      </w:r>
      <w:r w:rsidR="00FC0B74">
        <w:fldChar w:fldCharType="end"/>
      </w:r>
      <w:r w:rsidR="00FC0B74">
        <w:t>).</w:t>
      </w:r>
      <w:r w:rsidR="001D4FE4">
        <w:t xml:space="preserve"> </w:t>
      </w:r>
      <w:r>
        <w:t>The 3D</w:t>
      </w:r>
      <w:r w:rsidRPr="009440C5">
        <w:t xml:space="preserve"> model</w:t>
      </w:r>
      <w:r>
        <w:t xml:space="preserve"> in this study</w:t>
      </w:r>
      <w:r w:rsidRPr="009440C5">
        <w:t xml:space="preserve"> has a </w:t>
      </w:r>
      <w:r w:rsidR="003D7176">
        <w:t xml:space="preserve">grid </w:t>
      </w:r>
      <w:r w:rsidRPr="009440C5">
        <w:t xml:space="preserve">resolution of </w:t>
      </w:r>
      <w:r w:rsidR="00D078E7">
        <w:t>1</w:t>
      </w:r>
      <w:r w:rsidRPr="009440C5">
        <w:t xml:space="preserve"> </w:t>
      </w:r>
      <w:r w:rsidR="00B7660E" w:rsidRPr="009440C5">
        <w:t>meter</w:t>
      </w:r>
      <w:r w:rsidR="003D7176">
        <w:t xml:space="preserve"> with 8 material points per </w:t>
      </w:r>
      <w:r w:rsidR="008A675D">
        <w:t>element</w:t>
      </w:r>
      <w:r w:rsidRPr="009440C5">
        <w:t xml:space="preserve">, and it results in the distribution of 117.552.926 material points in a structured grid of 45.924.000 elements. There are 89.471.948 material points in the non-sensitive clay and 28.080.978 material points in the </w:t>
      </w:r>
      <w:r w:rsidR="0083192F">
        <w:t>quick</w:t>
      </w:r>
      <w:r w:rsidRPr="009440C5">
        <w:t xml:space="preserve"> clay. </w:t>
      </w:r>
    </w:p>
    <w:p w14:paraId="5314C30B" w14:textId="77777777" w:rsidR="00D96888" w:rsidRDefault="002056AD" w:rsidP="00951A86">
      <w:pPr>
        <w:jc w:val="center"/>
      </w:pPr>
      <w:r>
        <w:rPr>
          <w:noProof/>
        </w:rPr>
        <w:lastRenderedPageBreak/>
        <w:drawing>
          <wp:inline distT="0" distB="0" distL="0" distR="0" wp14:anchorId="779901BC" wp14:editId="568E8E60">
            <wp:extent cx="4927388" cy="3657600"/>
            <wp:effectExtent l="0" t="0" r="698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a:stretch>
                      <a:fillRect/>
                    </a:stretch>
                  </pic:blipFill>
                  <pic:spPr>
                    <a:xfrm>
                      <a:off x="0" y="0"/>
                      <a:ext cx="4927388" cy="3657600"/>
                    </a:xfrm>
                    <a:prstGeom prst="rect">
                      <a:avLst/>
                    </a:prstGeom>
                  </pic:spPr>
                </pic:pic>
              </a:graphicData>
            </a:graphic>
          </wp:inline>
        </w:drawing>
      </w:r>
    </w:p>
    <w:p w14:paraId="5E8B514A" w14:textId="4C16FB3D" w:rsidR="00D96888" w:rsidRPr="004B1773" w:rsidRDefault="00D96888" w:rsidP="00D96888">
      <w:pPr>
        <w:pStyle w:val="Caption"/>
      </w:pPr>
      <w:bookmarkStart w:id="120" w:name="_Ref120530250"/>
      <w:r w:rsidRPr="004B1773">
        <w:t xml:space="preserve">Figure </w:t>
      </w:r>
      <w:r>
        <w:fldChar w:fldCharType="begin"/>
      </w:r>
      <w:r w:rsidRPr="004B1773">
        <w:instrText xml:space="preserve"> SEQ Figure \* ARABIC </w:instrText>
      </w:r>
      <w:r>
        <w:fldChar w:fldCharType="separate"/>
      </w:r>
      <w:r w:rsidR="008866CA">
        <w:rPr>
          <w:noProof/>
        </w:rPr>
        <w:t>6</w:t>
      </w:r>
      <w:r>
        <w:rPr>
          <w:noProof/>
        </w:rPr>
        <w:fldChar w:fldCharType="end"/>
      </w:r>
      <w:bookmarkEnd w:id="120"/>
      <w:r w:rsidRPr="004B1773">
        <w:t xml:space="preserve"> Terrain </w:t>
      </w:r>
      <w:r w:rsidR="008A38B6" w:rsidRPr="004B1773">
        <w:t>model</w:t>
      </w:r>
      <w:r w:rsidR="004B1773" w:rsidRPr="004B1773">
        <w:t xml:space="preserve"> in L</w:t>
      </w:r>
      <w:r w:rsidR="004B1773">
        <w:t>eapFrog</w:t>
      </w:r>
      <w:r w:rsidR="009753A5">
        <w:t xml:space="preserve"> </w:t>
      </w:r>
      <w:r w:rsidR="00B2785F">
        <w:fldChar w:fldCharType="begin"/>
      </w:r>
      <w:r w:rsidR="00B2785F">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B2785F">
        <w:fldChar w:fldCharType="separate"/>
      </w:r>
      <w:r w:rsidR="00B2785F">
        <w:rPr>
          <w:noProof/>
        </w:rPr>
        <w:t>(Multiconsult, 2021a-b)</w:t>
      </w:r>
      <w:r w:rsidR="00B2785F">
        <w:fldChar w:fldCharType="end"/>
      </w:r>
    </w:p>
    <w:p w14:paraId="5FBC40E9" w14:textId="29AF94EF" w:rsidR="00B44F8D" w:rsidRDefault="004053BC" w:rsidP="00AD55AA">
      <w:pPr>
        <w:jc w:val="right"/>
      </w:pPr>
      <w:r>
        <w:rPr>
          <w:noProof/>
        </w:rPr>
        <w:drawing>
          <wp:inline distT="0" distB="0" distL="0" distR="0" wp14:anchorId="34C54F82" wp14:editId="78D3C818">
            <wp:extent cx="5625924"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5924" cy="3657600"/>
                    </a:xfrm>
                    <a:prstGeom prst="rect">
                      <a:avLst/>
                    </a:prstGeom>
                    <a:noFill/>
                    <a:ln>
                      <a:noFill/>
                    </a:ln>
                  </pic:spPr>
                </pic:pic>
              </a:graphicData>
            </a:graphic>
          </wp:inline>
        </w:drawing>
      </w:r>
    </w:p>
    <w:p w14:paraId="19A25AA7" w14:textId="55E68161" w:rsidR="000F4B47" w:rsidRDefault="000F4B47" w:rsidP="000F4B47">
      <w:pPr>
        <w:pStyle w:val="Caption"/>
      </w:pPr>
      <w:bookmarkStart w:id="121" w:name="_Ref120698980"/>
      <w:r w:rsidRPr="009440C5">
        <w:t xml:space="preserve">Figure </w:t>
      </w:r>
      <w:fldSimple w:instr=" SEQ Figure \* ARABIC ">
        <w:r w:rsidR="008866CA">
          <w:rPr>
            <w:noProof/>
          </w:rPr>
          <w:t>7</w:t>
        </w:r>
      </w:fldSimple>
      <w:bookmarkEnd w:id="121"/>
      <w:r w:rsidRPr="009440C5">
        <w:t xml:space="preserve"> Terrain </w:t>
      </w:r>
      <w:r w:rsidR="00A04B7F">
        <w:t xml:space="preserve">elevation </w:t>
      </w:r>
      <w:r w:rsidR="004B1773">
        <w:t>in numerical model</w:t>
      </w:r>
    </w:p>
    <w:p w14:paraId="2B463F61" w14:textId="1B6F5028" w:rsidR="00C87012" w:rsidRDefault="00C87012" w:rsidP="00AD55AA">
      <w:r>
        <w:rPr>
          <w:noProof/>
        </w:rPr>
        <w:lastRenderedPageBreak/>
        <w:drawing>
          <wp:inline distT="0" distB="0" distL="0" distR="0" wp14:anchorId="13C0664E" wp14:editId="5C169AA5">
            <wp:extent cx="5412049" cy="3657600"/>
            <wp:effectExtent l="0" t="0" r="0" b="0"/>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22"/>
                    <a:stretch>
                      <a:fillRect/>
                    </a:stretch>
                  </pic:blipFill>
                  <pic:spPr>
                    <a:xfrm>
                      <a:off x="0" y="0"/>
                      <a:ext cx="5412049" cy="3657600"/>
                    </a:xfrm>
                    <a:prstGeom prst="rect">
                      <a:avLst/>
                    </a:prstGeom>
                  </pic:spPr>
                </pic:pic>
              </a:graphicData>
            </a:graphic>
          </wp:inline>
        </w:drawing>
      </w:r>
    </w:p>
    <w:p w14:paraId="2457033F" w14:textId="15541D14" w:rsidR="000F4B47" w:rsidRDefault="000F4B47" w:rsidP="000F4B47">
      <w:pPr>
        <w:pStyle w:val="Caption"/>
      </w:pPr>
      <w:bookmarkStart w:id="122" w:name="_Ref120698894"/>
      <w:r w:rsidRPr="009440C5">
        <w:t xml:space="preserve">Figure </w:t>
      </w:r>
      <w:fldSimple w:instr=" SEQ Figure \* ARABIC ">
        <w:r w:rsidR="008866CA">
          <w:rPr>
            <w:noProof/>
          </w:rPr>
          <w:t>8</w:t>
        </w:r>
      </w:fldSimple>
      <w:bookmarkEnd w:id="122"/>
      <w:r w:rsidRPr="009440C5">
        <w:t xml:space="preserve"> </w:t>
      </w:r>
      <w:r w:rsidR="00A04B7F">
        <w:t xml:space="preserve">Bedrock </w:t>
      </w:r>
      <w:ins w:id="123" w:author="Quoc Anh Tran" w:date="2023-07-19T15:28:00Z">
        <w:r w:rsidR="00516E63">
          <w:t xml:space="preserve">(gray) </w:t>
        </w:r>
      </w:ins>
      <w:r w:rsidR="00A04B7F">
        <w:t xml:space="preserve">and </w:t>
      </w:r>
      <w:r w:rsidR="0083192F">
        <w:t>quick</w:t>
      </w:r>
      <w:r w:rsidR="00A04B7F">
        <w:t xml:space="preserve"> clay</w:t>
      </w:r>
      <w:r w:rsidR="005353B1">
        <w:t xml:space="preserve"> (red)</w:t>
      </w:r>
      <w:r w:rsidR="00A04B7F">
        <w:t xml:space="preserve"> </w:t>
      </w:r>
      <w:del w:id="124" w:author="Quoc Anh Tran" w:date="2023-07-19T15:29:00Z">
        <w:r w:rsidR="00A04B7F" w:rsidDel="00516E63">
          <w:delText xml:space="preserve">model </w:delText>
        </w:r>
      </w:del>
      <w:ins w:id="125" w:author="Quoc Anh Tran" w:date="2023-07-19T15:29:00Z">
        <w:r w:rsidR="00516E63">
          <w:t>layer</w:t>
        </w:r>
        <w:r w:rsidR="00516E63">
          <w:t xml:space="preserve"> </w:t>
        </w:r>
      </w:ins>
      <w:r w:rsidR="00A04B7F">
        <w:t>in LeapFrog</w:t>
      </w:r>
      <w:r w:rsidR="00E60E18">
        <w:t xml:space="preserve"> </w:t>
      </w:r>
      <w:r w:rsidR="00E60E18">
        <w:fldChar w:fldCharType="begin"/>
      </w:r>
      <w:r w:rsidR="00E60E18">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60E18">
        <w:fldChar w:fldCharType="separate"/>
      </w:r>
      <w:r w:rsidR="00E60E18">
        <w:rPr>
          <w:noProof/>
        </w:rPr>
        <w:t>(Multiconsult, 2021a-b)</w:t>
      </w:r>
      <w:r w:rsidR="00E60E18">
        <w:fldChar w:fldCharType="end"/>
      </w:r>
    </w:p>
    <w:p w14:paraId="416EE85F" w14:textId="5A7D44FD" w:rsidR="003F5E7A" w:rsidRDefault="00571B15" w:rsidP="00AD55AA">
      <w:pPr>
        <w:jc w:val="right"/>
      </w:pPr>
      <w:r>
        <w:rPr>
          <w:noProof/>
        </w:rPr>
        <w:drawing>
          <wp:inline distT="0" distB="0" distL="0" distR="0" wp14:anchorId="3EE99FB1" wp14:editId="6992ED04">
            <wp:extent cx="5804732" cy="3657600"/>
            <wp:effectExtent l="0" t="0" r="5715" b="0"/>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4732" cy="3657600"/>
                    </a:xfrm>
                    <a:prstGeom prst="rect">
                      <a:avLst/>
                    </a:prstGeom>
                    <a:noFill/>
                    <a:ln>
                      <a:noFill/>
                    </a:ln>
                  </pic:spPr>
                </pic:pic>
              </a:graphicData>
            </a:graphic>
          </wp:inline>
        </w:drawing>
      </w:r>
    </w:p>
    <w:p w14:paraId="487419EC" w14:textId="0D730755" w:rsidR="000F4B47" w:rsidRDefault="000F4B47" w:rsidP="000F4B47">
      <w:pPr>
        <w:pStyle w:val="Caption"/>
      </w:pPr>
      <w:bookmarkStart w:id="126" w:name="_Ref120698989"/>
      <w:r w:rsidRPr="009440C5">
        <w:t xml:space="preserve">Figure </w:t>
      </w:r>
      <w:fldSimple w:instr=" SEQ Figure \* ARABIC ">
        <w:r w:rsidR="008866CA">
          <w:rPr>
            <w:noProof/>
          </w:rPr>
          <w:t>9</w:t>
        </w:r>
      </w:fldSimple>
      <w:bookmarkEnd w:id="126"/>
      <w:r w:rsidRPr="009440C5">
        <w:t xml:space="preserve"> </w:t>
      </w:r>
      <w:r w:rsidR="00A04B7F">
        <w:t>Bedrock</w:t>
      </w:r>
      <w:r w:rsidR="00A04B7F" w:rsidRPr="009440C5">
        <w:t xml:space="preserve"> </w:t>
      </w:r>
      <w:r w:rsidR="00A04B7F">
        <w:t>elevation in numerical model</w:t>
      </w:r>
    </w:p>
    <w:p w14:paraId="12CC7368" w14:textId="77777777" w:rsidR="000F4B47" w:rsidRPr="009440C5" w:rsidRDefault="000F4B47" w:rsidP="00946B54">
      <w:pPr>
        <w:jc w:val="center"/>
      </w:pPr>
    </w:p>
    <w:p w14:paraId="34B6DDF3" w14:textId="7058D2D6" w:rsidR="006444CE" w:rsidRDefault="00571B15" w:rsidP="00AD55AA">
      <w:pPr>
        <w:rPr>
          <w:b/>
          <w:sz w:val="40"/>
          <w:szCs w:val="40"/>
        </w:rPr>
      </w:pPr>
      <w:r>
        <w:rPr>
          <w:noProof/>
        </w:rPr>
        <w:lastRenderedPageBreak/>
        <w:drawing>
          <wp:inline distT="0" distB="0" distL="0" distR="0" wp14:anchorId="3B74E8C9" wp14:editId="22E856CD">
            <wp:extent cx="5521887" cy="3657600"/>
            <wp:effectExtent l="0" t="0" r="3175" b="0"/>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1887" cy="3657600"/>
                    </a:xfrm>
                    <a:prstGeom prst="rect">
                      <a:avLst/>
                    </a:prstGeom>
                    <a:noFill/>
                    <a:ln>
                      <a:noFill/>
                    </a:ln>
                  </pic:spPr>
                </pic:pic>
              </a:graphicData>
            </a:graphic>
          </wp:inline>
        </w:drawing>
      </w:r>
    </w:p>
    <w:p w14:paraId="2D8E3474" w14:textId="76B10A5E" w:rsidR="006444CE" w:rsidRPr="009440C5" w:rsidRDefault="006444CE" w:rsidP="006444CE">
      <w:pPr>
        <w:pStyle w:val="Caption"/>
        <w:rPr>
          <w:sz w:val="18"/>
        </w:rPr>
      </w:pPr>
      <w:bookmarkStart w:id="127" w:name="_Ref120530252"/>
      <w:r w:rsidRPr="009440C5">
        <w:t xml:space="preserve">Figure </w:t>
      </w:r>
      <w:fldSimple w:instr=" SEQ Figure \* ARABIC ">
        <w:r w:rsidR="008866CA">
          <w:rPr>
            <w:noProof/>
          </w:rPr>
          <w:t>10</w:t>
        </w:r>
      </w:fldSimple>
      <w:bookmarkEnd w:id="127"/>
      <w:r w:rsidRPr="009440C5">
        <w:t xml:space="preserve"> </w:t>
      </w:r>
      <w:r w:rsidR="0083192F">
        <w:t>Quick</w:t>
      </w:r>
      <w:r w:rsidRPr="009440C5">
        <w:t xml:space="preserve"> clay </w:t>
      </w:r>
      <w:r w:rsidR="00A04B7F">
        <w:t>elevation in numerical model</w:t>
      </w:r>
    </w:p>
    <w:p w14:paraId="5404FBF7" w14:textId="0B37CE2A" w:rsidR="00F8387C" w:rsidRDefault="00F8387C" w:rsidP="00F8387C">
      <w:pPr>
        <w:pStyle w:val="Heading1"/>
      </w:pPr>
      <w:commentRangeStart w:id="128"/>
      <w:r w:rsidRPr="009440C5">
        <w:t>Assigning 3D soil properties for material points from CPTUs</w:t>
      </w:r>
      <w:commentRangeEnd w:id="128"/>
      <w:r w:rsidR="004C0CD6">
        <w:rPr>
          <w:rStyle w:val="CommentReference"/>
          <w:rFonts w:eastAsiaTheme="minorHAnsi" w:cstheme="minorBidi"/>
          <w:b w:val="0"/>
        </w:rPr>
        <w:commentReference w:id="128"/>
      </w:r>
    </w:p>
    <w:p w14:paraId="76ECCFC9" w14:textId="73B3AAFD" w:rsidR="00FD2F77" w:rsidRPr="00FD2F77" w:rsidDel="004C0CD6" w:rsidRDefault="00FD2F77" w:rsidP="00FD2F77">
      <w:pPr>
        <w:rPr>
          <w:del w:id="129" w:author="Quoc Anh Tran" w:date="2023-07-19T14:32:00Z"/>
        </w:rPr>
      </w:pPr>
      <w:del w:id="130" w:author="Quoc Anh Tran" w:date="2023-07-19T14:32:00Z">
        <w:r w:rsidDel="004C0CD6">
          <w:delText>(Code implemented by Ivan</w:delText>
        </w:r>
        <w:r w:rsidRPr="00FD2F77" w:rsidDel="004C0CD6">
          <w:delText xml:space="preserve"> and analyzed by Agnete</w:delText>
        </w:r>
        <w:r w:rsidR="00127A67" w:rsidDel="004C0CD6">
          <w:delText xml:space="preserve">, </w:delText>
        </w:r>
        <w:r w:rsidR="00F1564E" w:rsidDel="004C0CD6">
          <w:delText xml:space="preserve">manuscript </w:delText>
        </w:r>
        <w:r w:rsidR="00127A67" w:rsidDel="004C0CD6">
          <w:delText>written by Ivan</w:delText>
        </w:r>
        <w:r w:rsidDel="004C0CD6">
          <w:delText>)</w:delText>
        </w:r>
      </w:del>
    </w:p>
    <w:p w14:paraId="114E6671" w14:textId="5274559B" w:rsidR="005D5492" w:rsidRPr="009440C5" w:rsidRDefault="005D5492" w:rsidP="00414D9C">
      <w:pPr>
        <w:spacing w:after="0" w:line="240" w:lineRule="auto"/>
        <w:jc w:val="center"/>
      </w:pPr>
      <w:r w:rsidRPr="009440C5">
        <w:rPr>
          <w:noProof/>
        </w:rPr>
        <w:drawing>
          <wp:inline distT="0" distB="0" distL="0" distR="0" wp14:anchorId="43027E78" wp14:editId="61DBEFE7">
            <wp:extent cx="4571044" cy="4114800"/>
            <wp:effectExtent l="0" t="0" r="127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5"/>
                    <a:stretch>
                      <a:fillRect/>
                    </a:stretch>
                  </pic:blipFill>
                  <pic:spPr>
                    <a:xfrm>
                      <a:off x="0" y="0"/>
                      <a:ext cx="4571044" cy="4114800"/>
                    </a:xfrm>
                    <a:prstGeom prst="rect">
                      <a:avLst/>
                    </a:prstGeom>
                  </pic:spPr>
                </pic:pic>
              </a:graphicData>
            </a:graphic>
          </wp:inline>
        </w:drawing>
      </w:r>
    </w:p>
    <w:p w14:paraId="7B04E5E8" w14:textId="7EAD3524" w:rsidR="009A6532" w:rsidRPr="009440C5" w:rsidRDefault="009A6532" w:rsidP="009A6532">
      <w:pPr>
        <w:pStyle w:val="Caption"/>
      </w:pPr>
      <w:r w:rsidRPr="009440C5">
        <w:t xml:space="preserve">Figure </w:t>
      </w:r>
      <w:fldSimple w:instr=" SEQ Figure \* ARABIC ">
        <w:r w:rsidR="008866CA">
          <w:rPr>
            <w:noProof/>
          </w:rPr>
          <w:t>11</w:t>
        </w:r>
      </w:fldSimple>
      <w:r w:rsidRPr="009440C5">
        <w:t xml:space="preserve"> Location of CPTU boreholes</w:t>
      </w:r>
    </w:p>
    <w:p w14:paraId="28698605" w14:textId="602898FA" w:rsidR="008D0A80" w:rsidRPr="009440C5" w:rsidRDefault="008D0A80" w:rsidP="00E22169">
      <w:pPr>
        <w:suppressAutoHyphens/>
        <w:overflowPunct w:val="0"/>
        <w:autoSpaceDE w:val="0"/>
        <w:autoSpaceDN w:val="0"/>
        <w:adjustRightInd w:val="0"/>
        <w:spacing w:after="0" w:line="480" w:lineRule="auto"/>
        <w:textAlignment w:val="baseline"/>
      </w:pPr>
      <w:r w:rsidRPr="009440C5">
        <w:lastRenderedPageBreak/>
        <w:t xml:space="preserve">Shear strength values are interpolated across the model domain from 33 interpreted boreholes at the site. The shear strength values in the boreholes are interpreted from available CPTu profiles and laboratory tests </w:t>
      </w:r>
      <w:r w:rsidR="00F8387C" w:rsidRPr="009440C5">
        <w:fldChar w:fldCharType="begin"/>
      </w:r>
      <w:r w:rsidR="00B2785F">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9440C5">
        <w:fldChar w:fldCharType="separate"/>
      </w:r>
      <w:r w:rsidR="00B2785F">
        <w:rPr>
          <w:noProof/>
        </w:rPr>
        <w:t>(Multiconsult, 2021a-a)</w:t>
      </w:r>
      <w:r w:rsidR="00F8387C" w:rsidRPr="009440C5">
        <w:fldChar w:fldCharType="end"/>
      </w:r>
      <w:r w:rsidR="00F8387C" w:rsidRPr="009440C5">
        <w:t xml:space="preserve"> </w:t>
      </w:r>
      <w:r w:rsidRPr="009440C5">
        <w:t>and reduced to linear profiles along the depth for improved interpretability. Prior to implementing interpolation</w:t>
      </w:r>
      <w:r w:rsidR="00F56980" w:rsidRPr="009440C5">
        <w:t>,</w:t>
      </w:r>
      <w:r w:rsidRPr="009440C5">
        <w:t xml:space="preserve"> each borehole was discretized into 200 points along the vertical axis</w:t>
      </w:r>
      <w:r w:rsidR="00F56980" w:rsidRPr="009440C5">
        <w:t>. T</w:t>
      </w:r>
      <w:r w:rsidRPr="009440C5">
        <w:t xml:space="preserve">he values of </w:t>
      </w:r>
      <w:r w:rsidR="003D48F5" w:rsidRPr="009440C5">
        <w:t xml:space="preserve">the </w:t>
      </w:r>
      <w:r w:rsidRPr="009440C5">
        <w:t xml:space="preserve">undrained shear strength were interpolated at these points along the boreholes. </w:t>
      </w:r>
    </w:p>
    <w:p w14:paraId="73472DA7" w14:textId="5FFA0968" w:rsidR="008D0A80" w:rsidRPr="009440C5" w:rsidRDefault="008D0A80" w:rsidP="00E22169">
      <w:pPr>
        <w:suppressAutoHyphens/>
        <w:overflowPunct w:val="0"/>
        <w:autoSpaceDE w:val="0"/>
        <w:autoSpaceDN w:val="0"/>
        <w:adjustRightInd w:val="0"/>
        <w:spacing w:after="0" w:line="480" w:lineRule="auto"/>
        <w:textAlignment w:val="baseline"/>
      </w:pPr>
      <w:r w:rsidRPr="009440C5">
        <w:t xml:space="preserve">The interpolation of undrained shear strength values from the borehole locations to the rest of the domain was conducted with a Radial Basis Function (RBF) approximation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d</m:t>
            </m:r>
          </m:e>
        </m:d>
        <m:r>
          <w:rPr>
            <w:rFonts w:ascii="Cambria Math" w:hAnsi="Cambria Math"/>
          </w:rPr>
          <m:t>;</m:t>
        </m:r>
        <m:r>
          <m:rPr>
            <m:sty m:val="bi"/>
          </m:rPr>
          <w:rPr>
            <w:rFonts w:ascii="Cambria Math" w:hAnsi="Cambria Math"/>
          </w:rPr>
          <m:t>d</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x,y,z</m:t>
                </m:r>
              </m:e>
            </m:d>
          </m:e>
          <m:sup>
            <m:r>
              <w:rPr>
                <w:rFonts w:ascii="Cambria Math" w:hAnsi="Cambria Math"/>
              </w:rPr>
              <m:t>T</m:t>
            </m:r>
          </m:sup>
        </m:sSup>
      </m:oMath>
      <w:r w:rsidRPr="009440C5">
        <w:t xml:space="preserve"> be a real-valued function in the three spatial dimensions that we wish to approximate with RBF. An RBF approximation to </w:t>
      </w:r>
      <m:oMath>
        <m:r>
          <w:rPr>
            <w:rFonts w:ascii="Cambria Math" w:hAnsi="Cambria Math"/>
          </w:rPr>
          <m:t>f</m:t>
        </m:r>
        <m:d>
          <m:dPr>
            <m:ctrlPr>
              <w:rPr>
                <w:rFonts w:ascii="Cambria Math" w:hAnsi="Cambria Math"/>
                <w:i/>
              </w:rPr>
            </m:ctrlPr>
          </m:dPr>
          <m:e>
            <m:r>
              <m:rPr>
                <m:sty m:val="bi"/>
              </m:rPr>
              <w:rPr>
                <w:rFonts w:ascii="Cambria Math" w:hAnsi="Cambria Math"/>
              </w:rPr>
              <m:t>d</m:t>
            </m:r>
          </m:e>
        </m:d>
      </m:oMath>
      <w:r w:rsidRPr="009440C5">
        <w:t xml:space="preserve"> is a function s that takes the form </w:t>
      </w:r>
      <w:r w:rsidR="006B7323" w:rsidRPr="009440C5">
        <w:rPr>
          <w:rFonts w:eastAsiaTheme="minorEastAsia"/>
        </w:rPr>
        <w:fldChar w:fldCharType="begin"/>
      </w:r>
      <w:r w:rsidR="006B7323"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323" w:rsidRPr="009440C5">
        <w:rPr>
          <w:rFonts w:eastAsiaTheme="minorEastAsia"/>
        </w:rPr>
        <w:fldChar w:fldCharType="separate"/>
      </w:r>
      <w:r w:rsidR="006B7323" w:rsidRPr="009440C5">
        <w:rPr>
          <w:rFonts w:eastAsiaTheme="minorEastAsia"/>
          <w:noProof/>
        </w:rPr>
        <w:t>(Rippa, 1999)</w:t>
      </w:r>
      <w:r w:rsidR="006B7323" w:rsidRPr="009440C5">
        <w:rPr>
          <w:rFonts w:eastAsiaTheme="minorEastAsia"/>
        </w:rPr>
        <w:fldChar w:fldCharType="end"/>
      </w:r>
      <w:r w:rsidRPr="009440C5">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F7BC3" w:rsidRPr="009440C5" w14:paraId="240EB66F" w14:textId="77777777" w:rsidTr="00C73C92">
        <w:tc>
          <w:tcPr>
            <w:tcW w:w="4216" w:type="pct"/>
            <w:vAlign w:val="center"/>
          </w:tcPr>
          <w:p w14:paraId="289B2339" w14:textId="3A1A09DA" w:rsidR="001F7BC3" w:rsidRPr="009440C5" w:rsidRDefault="006368A8" w:rsidP="00513947">
            <w:pPr>
              <w:jc w:val="center"/>
              <w:rPr>
                <w:rFonts w:cs="Times New Roman"/>
              </w:rPr>
            </w:pPr>
            <m:oMathPara>
              <m:oMathParaPr>
                <m:jc m:val="center"/>
              </m:oMathParaPr>
              <m:oMath>
                <m:r>
                  <w:rPr>
                    <w:rFonts w:ascii="Cambria Math" w:hAnsi="Cambria Math"/>
                  </w:rPr>
                  <m:t>s</m:t>
                </m:r>
                <m:d>
                  <m:dPr>
                    <m:ctrlPr>
                      <w:rPr>
                        <w:rFonts w:ascii="Cambria Math" w:hAnsi="Cambria Math"/>
                        <w:i/>
                      </w:rPr>
                    </m:ctrlPr>
                  </m:dPr>
                  <m:e>
                    <m:r>
                      <m:rPr>
                        <m:sty m:val="bi"/>
                      </m:rP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bi"/>
                          </m:rPr>
                          <w:rPr>
                            <w:rFonts w:ascii="Cambria Math" w:eastAsiaTheme="minorEastAsia" w:hAnsi="Cambria Math"/>
                          </w:rPr>
                          <m:t>d</m:t>
                        </m:r>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e>
                </m:d>
              </m:oMath>
            </m:oMathPara>
          </w:p>
        </w:tc>
        <w:tc>
          <w:tcPr>
            <w:tcW w:w="784" w:type="pct"/>
            <w:vAlign w:val="center"/>
          </w:tcPr>
          <w:p w14:paraId="62A30BF6" w14:textId="731C0FD8" w:rsidR="001F7BC3" w:rsidRPr="009440C5" w:rsidRDefault="001F7BC3" w:rsidP="00513947">
            <w:pPr>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1</w:t>
            </w:r>
            <w:r w:rsidRPr="009440C5">
              <w:rPr>
                <w:rFonts w:cs="Times New Roman"/>
              </w:rPr>
              <w:fldChar w:fldCharType="end"/>
            </w:r>
            <w:r w:rsidRPr="009440C5">
              <w:rPr>
                <w:rFonts w:cs="Times New Roman"/>
              </w:rPr>
              <w:t>)</w:t>
            </w:r>
          </w:p>
        </w:tc>
      </w:tr>
    </w:tbl>
    <w:p w14:paraId="3D994FCC" w14:textId="3DB95C31" w:rsidR="008D0A80" w:rsidRPr="009440C5" w:rsidRDefault="008D0A80" w:rsidP="00E22169">
      <w:pPr>
        <w:suppressAutoHyphens/>
        <w:overflowPunct w:val="0"/>
        <w:autoSpaceDE w:val="0"/>
        <w:autoSpaceDN w:val="0"/>
        <w:adjustRightInd w:val="0"/>
        <w:spacing w:after="0" w:line="480" w:lineRule="auto"/>
        <w:textAlignment w:val="baseline"/>
        <w:rPr>
          <w:rFonts w:eastAsiaTheme="minorEastAsia"/>
        </w:rPr>
      </w:pPr>
      <w:r w:rsidRPr="009440C5">
        <w:t xml:space="preserve">where </w:t>
      </w:r>
      <m:oMath>
        <m:r>
          <w:rPr>
            <w:rFonts w:ascii="Cambria Math" w:hAnsi="Cambria Math"/>
          </w:rPr>
          <m:t>φ</m:t>
        </m:r>
      </m:oMath>
      <w:r w:rsidRPr="009440C5">
        <w:rPr>
          <w:rFonts w:eastAsiaTheme="minorEastAsia"/>
        </w:rPr>
        <w:t xml:space="preserve"> is a fixed real-valued radial basis function and </w:t>
      </w:r>
      <m:oMath>
        <m:d>
          <m:dPr>
            <m:begChr m:val="‖"/>
            <m:endChr m:val="‖"/>
            <m:ctrlPr>
              <w:rPr>
                <w:rFonts w:ascii="Cambria Math" w:eastAsiaTheme="minorEastAsia" w:hAnsi="Cambria Math"/>
                <w:i/>
              </w:rPr>
            </m:ctrlPr>
          </m:dPr>
          <m:e>
            <m:r>
              <w:rPr>
                <w:rFonts w:ascii="Cambria Math" w:eastAsiaTheme="minorEastAsia" w:hAnsi="Cambria Math"/>
              </w:rPr>
              <m:t xml:space="preserve"> ∙ </m:t>
            </m:r>
          </m:e>
        </m:d>
      </m:oMath>
      <w:r w:rsidRPr="009440C5">
        <w:rPr>
          <w:rFonts w:eastAsiaTheme="minorEastAsia"/>
        </w:rPr>
        <w:t xml:space="preserve"> denotes the Euclidean norm. The points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are called the centers of the RBF approximation </w:t>
      </w:r>
      <w:r w:rsidRPr="009440C5">
        <w:rPr>
          <w:rFonts w:eastAsiaTheme="minorEastAsia"/>
        </w:rPr>
        <w:fldChar w:fldCharType="begin"/>
      </w:r>
      <w:r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Pr="009440C5">
        <w:rPr>
          <w:rFonts w:eastAsiaTheme="minorEastAsia"/>
        </w:rPr>
        <w:fldChar w:fldCharType="separate"/>
      </w:r>
      <w:r w:rsidRPr="009440C5">
        <w:rPr>
          <w:rFonts w:eastAsiaTheme="minorEastAsia"/>
          <w:noProof/>
        </w:rPr>
        <w:t>(Rippa, 1999)</w:t>
      </w:r>
      <w:r w:rsidRPr="009440C5">
        <w:rPr>
          <w:rFonts w:eastAsiaTheme="minorEastAsia"/>
        </w:rPr>
        <w:fldChar w:fldCharType="end"/>
      </w:r>
      <w:r w:rsidRPr="009440C5">
        <w:rPr>
          <w:rFonts w:eastAsiaTheme="minorEastAsia"/>
        </w:rPr>
        <w:t xml:space="preserve">. RBF approximation was selected due to its very simple structure and efficient performance on unstructured interpolation on large numbers of points. Some of the commonly used radial basis functions include gaussian, cubic, linear, inverse, and multiquadric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rPr>
          <w:rFonts w:eastAsiaTheme="minorEastAsia"/>
        </w:rPr>
        <w:t xml:space="preserve">. Radial basis functions commonly include a tuning parameter that needs to be adjusted as it can significantly affect the performance of the approximation.  Given </w:t>
      </w:r>
      <m:oMath>
        <m:r>
          <w:rPr>
            <w:rFonts w:ascii="Cambria Math" w:eastAsiaTheme="minorEastAsia" w:hAnsi="Cambria Math"/>
          </w:rPr>
          <m:t>n</m:t>
        </m:r>
      </m:oMath>
      <w:r w:rsidRPr="009440C5">
        <w:rPr>
          <w:rFonts w:eastAsiaTheme="minorEastAsia"/>
        </w:rPr>
        <w:t xml:space="preserve"> locations,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and a vector of observations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e>
            </m:d>
          </m:e>
          <m:sup>
            <m:r>
              <w:rPr>
                <w:rFonts w:ascii="Cambria Math" w:eastAsiaTheme="minorEastAsia" w:hAnsi="Cambria Math"/>
              </w:rPr>
              <m:t>T</m:t>
            </m:r>
          </m:sup>
        </m:sSup>
      </m:oMath>
      <w:r w:rsidRPr="009440C5">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oMath>
      <w:r w:rsidRPr="009440C5">
        <w:rPr>
          <w:rFonts w:eastAsiaTheme="minorEastAsia"/>
        </w:rPr>
        <w:t xml:space="preserve">, we aim to find a function </w:t>
      </w:r>
      <m:oMath>
        <m:r>
          <w:rPr>
            <w:rFonts w:ascii="Cambria Math" w:eastAsiaTheme="minorEastAsia" w:hAnsi="Cambria Math"/>
          </w:rPr>
          <m:t>s</m:t>
        </m:r>
        <m:d>
          <m:dPr>
            <m:ctrlPr>
              <w:rPr>
                <w:rFonts w:ascii="Cambria Math" w:eastAsiaTheme="minorEastAsia" w:hAnsi="Cambria Math"/>
                <w:i/>
              </w:rPr>
            </m:ctrlPr>
          </m:dPr>
          <m:e>
            <m:r>
              <m:rPr>
                <m:sty m:val="bi"/>
              </m:rPr>
              <w:rPr>
                <w:rFonts w:ascii="Cambria Math" w:eastAsiaTheme="minorEastAsia" w:hAnsi="Cambria Math"/>
              </w:rPr>
              <m:t>d</m:t>
            </m:r>
          </m:e>
        </m:d>
      </m:oMath>
      <w:r w:rsidRPr="009440C5">
        <w:rPr>
          <w:rFonts w:eastAsiaTheme="minorEastAsia"/>
        </w:rPr>
        <w:t xml:space="preserve"> of the form in Eq. 1 that interpolates the observations such that </w:t>
      </w:r>
      <w:r w:rsidR="006B7678" w:rsidRPr="009440C5">
        <w:rPr>
          <w:rFonts w:eastAsiaTheme="minorEastAsia"/>
        </w:rPr>
        <w:fldChar w:fldCharType="begin"/>
      </w:r>
      <w:r w:rsidR="006B7678"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678" w:rsidRPr="009440C5">
        <w:rPr>
          <w:rFonts w:eastAsiaTheme="minorEastAsia"/>
        </w:rPr>
        <w:fldChar w:fldCharType="separate"/>
      </w:r>
      <w:r w:rsidR="006B7678" w:rsidRPr="009440C5">
        <w:rPr>
          <w:rFonts w:eastAsiaTheme="minorEastAsia"/>
          <w:noProof/>
        </w:rPr>
        <w:t>(Rippa, 1999)</w:t>
      </w:r>
      <w:r w:rsidR="006B7678" w:rsidRPr="009440C5">
        <w:rPr>
          <w:rFonts w:eastAsiaTheme="minorEastAsia"/>
        </w:rPr>
        <w:fldChar w:fldCharType="end"/>
      </w:r>
      <w:r w:rsidRPr="009440C5">
        <w:rPr>
          <w:rFonts w:eastAsiaTheme="minorEastAsia"/>
        </w:rPr>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6368A8" w:rsidRPr="009440C5" w14:paraId="12933A61" w14:textId="77777777" w:rsidTr="00C73C92">
        <w:tc>
          <w:tcPr>
            <w:tcW w:w="4216" w:type="pct"/>
            <w:vAlign w:val="center"/>
          </w:tcPr>
          <w:p w14:paraId="0503A970" w14:textId="4E5ADDEC" w:rsidR="006368A8" w:rsidRPr="009440C5" w:rsidRDefault="00F5791D" w:rsidP="00513947">
            <w:pPr>
              <w:jc w:val="center"/>
              <w:rPr>
                <w:rFonts w:cs="Times New Roman"/>
              </w:rPr>
            </w:pPr>
            <m:oMath>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d</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;i=1,…,n</m:t>
              </m:r>
            </m:oMath>
            <w:r w:rsidRPr="009440C5">
              <w:rPr>
                <w:rFonts w:eastAsiaTheme="minorEastAsia"/>
              </w:rPr>
              <w:t xml:space="preserve"> </w:t>
            </w:r>
            <w:r w:rsidRPr="009440C5">
              <w:rPr>
                <w:rFonts w:eastAsiaTheme="minorEastAsia"/>
              </w:rPr>
              <w:tab/>
            </w:r>
          </w:p>
        </w:tc>
        <w:tc>
          <w:tcPr>
            <w:tcW w:w="784" w:type="pct"/>
            <w:vAlign w:val="center"/>
          </w:tcPr>
          <w:p w14:paraId="7887F371" w14:textId="554A173F" w:rsidR="006368A8" w:rsidRPr="009440C5" w:rsidRDefault="006368A8"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2</w:t>
            </w:r>
            <w:r w:rsidRPr="009440C5">
              <w:rPr>
                <w:rFonts w:cs="Times New Roman"/>
              </w:rPr>
              <w:fldChar w:fldCharType="end"/>
            </w:r>
            <w:r w:rsidRPr="009440C5">
              <w:rPr>
                <w:rFonts w:cs="Times New Roman"/>
              </w:rPr>
              <w:t>)</w:t>
            </w:r>
          </w:p>
        </w:tc>
      </w:tr>
    </w:tbl>
    <w:p w14:paraId="669CE3B4" w14:textId="711EF2F3" w:rsidR="008D0A80" w:rsidRPr="009440C5" w:rsidRDefault="008D0A80" w:rsidP="00444C80">
      <w:pPr>
        <w:spacing w:before="120"/>
      </w:pPr>
      <w:r w:rsidRPr="009440C5">
        <w:t>Solving the interpolation in Eq. 2 is equivalent to solving a system of linear equations [1]:</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444C80" w:rsidRPr="009440C5" w14:paraId="22F0B683" w14:textId="77777777" w:rsidTr="00C73C92">
        <w:tc>
          <w:tcPr>
            <w:tcW w:w="4216" w:type="pct"/>
            <w:vAlign w:val="center"/>
          </w:tcPr>
          <w:p w14:paraId="09070CF8" w14:textId="3AFEC1C4" w:rsidR="00444C80" w:rsidRPr="009440C5" w:rsidRDefault="009C4C55" w:rsidP="009C4C55">
            <w:pPr>
              <w:jc w:val="center"/>
              <w:rPr>
                <w:rFonts w:eastAsiaTheme="minorEastAsia"/>
                <w:b/>
                <w:bCs/>
              </w:rPr>
            </w:pPr>
            <m:oMathPara>
              <m:oMath>
                <m:r>
                  <m:rPr>
                    <m:sty m:val="bi"/>
                  </m:rPr>
                  <w:rPr>
                    <w:rFonts w:ascii="Cambria Math" w:hAnsi="Cambria Math"/>
                  </w:rPr>
                  <m:t>Aa</m:t>
                </m:r>
                <m:r>
                  <w:rPr>
                    <w:rFonts w:ascii="Cambria Math" w:hAnsi="Cambria Math"/>
                  </w:rPr>
                  <m:t>=</m:t>
                </m:r>
                <m:r>
                  <m:rPr>
                    <m:sty m:val="bi"/>
                  </m:rPr>
                  <w:rPr>
                    <w:rFonts w:ascii="Cambria Math" w:hAnsi="Cambria Math"/>
                  </w:rPr>
                  <m:t>f</m:t>
                </m:r>
              </m:oMath>
            </m:oMathPara>
          </w:p>
        </w:tc>
        <w:tc>
          <w:tcPr>
            <w:tcW w:w="784" w:type="pct"/>
            <w:vAlign w:val="center"/>
          </w:tcPr>
          <w:p w14:paraId="6E894388" w14:textId="0DBCE2F2" w:rsidR="00444C80" w:rsidRPr="009440C5" w:rsidRDefault="00444C80"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3</w:t>
            </w:r>
            <w:r w:rsidRPr="009440C5">
              <w:rPr>
                <w:rFonts w:cs="Times New Roman"/>
              </w:rPr>
              <w:fldChar w:fldCharType="end"/>
            </w:r>
            <w:r w:rsidRPr="009440C5">
              <w:rPr>
                <w:rFonts w:cs="Times New Roman"/>
              </w:rPr>
              <w:t>)</w:t>
            </w:r>
          </w:p>
        </w:tc>
      </w:tr>
    </w:tbl>
    <w:p w14:paraId="23C9E96D" w14:textId="77777777" w:rsidR="008D0A80" w:rsidRPr="009440C5" w:rsidRDefault="008D0A80" w:rsidP="001A4176">
      <w:pPr>
        <w:spacing w:before="120"/>
        <w:rPr>
          <w:rFonts w:eastAsiaTheme="minorEastAsia"/>
        </w:rPr>
      </w:pPr>
      <w:r w:rsidRPr="009440C5">
        <w:rPr>
          <w:rFonts w:eastAsiaTheme="minorEastAsia"/>
        </w:rPr>
        <w:t xml:space="preserve">for the coefficient vector </w:t>
      </w:r>
      <m:oMath>
        <m:r>
          <m:rPr>
            <m:sty m:val="bi"/>
          </m:rPr>
          <w:rPr>
            <w:rFonts w:ascii="Cambria Math" w:eastAsiaTheme="minorEastAsia" w:hAnsi="Cambria Math"/>
          </w:rPr>
          <m:t>a</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e>
            </m:d>
          </m:e>
          <m:sup>
            <m:r>
              <w:rPr>
                <w:rFonts w:ascii="Cambria Math" w:eastAsiaTheme="minorEastAsia" w:hAnsi="Cambria Math"/>
              </w:rPr>
              <m:t>T</m:t>
            </m:r>
          </m:sup>
        </m:sSup>
        <m:r>
          <w:rPr>
            <w:rFonts w:ascii="Cambria Math" w:eastAsiaTheme="minorEastAsia" w:hAnsi="Cambria Math"/>
          </w:rPr>
          <m:t xml:space="preserve">, </m:t>
        </m:r>
      </m:oMath>
      <w:r w:rsidRPr="009440C5">
        <w:rPr>
          <w:rFonts w:eastAsiaTheme="minorEastAsia"/>
        </w:rPr>
        <w:t xml:space="preserve">where </w:t>
      </w:r>
      <m:oMath>
        <m:r>
          <m:rPr>
            <m:sty m:val="bi"/>
          </m:rPr>
          <w:rPr>
            <w:rFonts w:ascii="Cambria Math" w:eastAsiaTheme="minorEastAsia" w:hAnsi="Cambria Math"/>
          </w:rPr>
          <m:t>A</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j</m:t>
                    </m:r>
                  </m:sub>
                </m:sSub>
              </m:e>
            </m:d>
          </m:e>
        </m:d>
      </m:oMath>
      <w:r w:rsidRPr="009440C5">
        <w:rPr>
          <w:rFonts w:eastAsiaTheme="minorEastAsia"/>
        </w:rPr>
        <w:t>.</w:t>
      </w:r>
    </w:p>
    <w:p w14:paraId="140CC4C8" w14:textId="2894261D" w:rsidR="008D0A80" w:rsidRDefault="00F20AC7" w:rsidP="00E22169">
      <w:pPr>
        <w:suppressAutoHyphens/>
        <w:overflowPunct w:val="0"/>
        <w:autoSpaceDE w:val="0"/>
        <w:autoSpaceDN w:val="0"/>
        <w:adjustRightInd w:val="0"/>
        <w:spacing w:after="0" w:line="480" w:lineRule="auto"/>
        <w:textAlignment w:val="baseline"/>
        <w:rPr>
          <w:rFonts w:eastAsiaTheme="minorEastAsia"/>
        </w:rPr>
      </w:pPr>
      <w:r w:rsidRPr="009440C5">
        <w:rPr>
          <w:rFonts w:eastAsiaTheme="minorEastAsia"/>
        </w:rPr>
        <w:lastRenderedPageBreak/>
        <w:t xml:space="preserve">The linear radial basis function was used for the interpolation of undrained shear strength values </w:t>
      </w:r>
      <w:r w:rsidRPr="009440C5">
        <w:t>after</w:t>
      </w:r>
      <w:r w:rsidRPr="009440C5">
        <w:rPr>
          <w:rFonts w:eastAsiaTheme="minorEastAsia"/>
        </w:rPr>
        <w:t xml:space="preserve"> testing a wide range of radial basis interpolation functions. Selection is primarily based on making sure that shear strength profiles along the depth are realistic and that the computation is efficient. Shear strength profiles are typically characterized by an increase in undrained shear strength with depth and approximately constant values of undrained strength in the dry crust layer</w:t>
      </w:r>
      <w:del w:id="131" w:author="Quoc Anh Tran" w:date="2023-07-19T14:33:00Z">
        <w:r w:rsidRPr="009440C5" w:rsidDel="004C0CD6">
          <w:rPr>
            <w:rFonts w:eastAsiaTheme="minorEastAsia"/>
          </w:rPr>
          <w:delText>. We were not able to replicate these trends using more advanced radial basis functions</w:delText>
        </w:r>
      </w:del>
      <w:r w:rsidRPr="009440C5">
        <w:rPr>
          <w:rFonts w:eastAsiaTheme="minorEastAsia"/>
        </w:rPr>
        <w:t xml:space="preserve">. In addition, the linear basis function does not require tuning parameters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 xml:space="preserve">. </w:t>
      </w:r>
      <w:r w:rsidRPr="009440C5">
        <w:rPr>
          <w:rFonts w:eastAsiaTheme="minorEastAsia"/>
        </w:rPr>
        <w:t>An RBF interpolation of the undrained shear strength values was implemented using the Python SciPy library</w:t>
      </w:r>
      <w:r w:rsidR="008D0A80" w:rsidRPr="009440C5">
        <w:rPr>
          <w:rFonts w:eastAsiaTheme="minorEastAsia"/>
        </w:rPr>
        <w:t xml:space="preserve">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w:t>
      </w:r>
    </w:p>
    <w:p w14:paraId="007B12B3" w14:textId="1F3DC993" w:rsidR="00005FD9" w:rsidRPr="009440C5" w:rsidRDefault="00005FD9" w:rsidP="00E22169">
      <w:pPr>
        <w:suppressAutoHyphens/>
        <w:overflowPunct w:val="0"/>
        <w:autoSpaceDE w:val="0"/>
        <w:autoSpaceDN w:val="0"/>
        <w:adjustRightInd w:val="0"/>
        <w:spacing w:after="0" w:line="480" w:lineRule="auto"/>
        <w:textAlignment w:val="baseline"/>
        <w:rPr>
          <w:rFonts w:eastAsiaTheme="minorEastAsia"/>
        </w:rPr>
      </w:pPr>
      <w:r w:rsidRPr="00005FD9">
        <w:rPr>
          <w:rFonts w:eastAsiaTheme="minorEastAsia"/>
        </w:rPr>
        <w:t xml:space="preserve">Using this interpolation technique, we can determine the undrained shear strength of the entire layers, as shown in </w:t>
      </w:r>
      <w:r>
        <w:rPr>
          <w:rFonts w:eastAsiaTheme="minorEastAsia"/>
        </w:rPr>
        <w:fldChar w:fldCharType="begin"/>
      </w:r>
      <w:r>
        <w:rPr>
          <w:rFonts w:eastAsiaTheme="minorEastAsia"/>
        </w:rPr>
        <w:instrText xml:space="preserve"> REF _Ref120700825 \h </w:instrText>
      </w:r>
      <w:r>
        <w:rPr>
          <w:rFonts w:eastAsiaTheme="minorEastAsia"/>
        </w:rPr>
      </w:r>
      <w:r>
        <w:rPr>
          <w:rFonts w:eastAsiaTheme="minorEastAsia"/>
        </w:rPr>
        <w:fldChar w:fldCharType="separate"/>
      </w:r>
      <w:r w:rsidR="008866CA" w:rsidRPr="009440C5">
        <w:t xml:space="preserve">Figure </w:t>
      </w:r>
      <w:r w:rsidR="008866CA">
        <w:rPr>
          <w:noProof/>
        </w:rPr>
        <w:t>12</w:t>
      </w:r>
      <w:r>
        <w:rPr>
          <w:rFonts w:eastAsiaTheme="minorEastAsia"/>
        </w:rPr>
        <w:fldChar w:fldCharType="end"/>
      </w:r>
      <w:r>
        <w:rPr>
          <w:rFonts w:eastAsiaTheme="minorEastAsia"/>
        </w:rPr>
        <w:t xml:space="preserve"> </w:t>
      </w:r>
      <w:del w:id="132" w:author="Quoc Anh Tran" w:date="2023-07-19T14:33:00Z">
        <w:r w:rsidR="00A70B20" w:rsidDel="004C0CD6">
          <w:rPr>
            <w:rFonts w:eastAsiaTheme="minorEastAsia"/>
          </w:rPr>
          <w:delText xml:space="preserve">for </w:delText>
        </w:r>
      </w:del>
      <w:ins w:id="133" w:author="Quoc Anh Tran" w:date="2023-07-19T14:33:00Z">
        <w:r w:rsidR="004C0CD6">
          <w:rPr>
            <w:rFonts w:eastAsiaTheme="minorEastAsia"/>
          </w:rPr>
          <w:t xml:space="preserve">at </w:t>
        </w:r>
      </w:ins>
      <w:r w:rsidR="00A70B20">
        <w:rPr>
          <w:rFonts w:eastAsiaTheme="minorEastAsia"/>
        </w:rPr>
        <w:t xml:space="preserve">the ground surface </w:t>
      </w:r>
      <w:r w:rsidRPr="00005FD9">
        <w:rPr>
          <w:rFonts w:eastAsiaTheme="minorEastAsia"/>
        </w:rPr>
        <w:t xml:space="preserve">and </w:t>
      </w:r>
      <w:r>
        <w:rPr>
          <w:rFonts w:eastAsiaTheme="minorEastAsia"/>
        </w:rPr>
        <w:fldChar w:fldCharType="begin"/>
      </w:r>
      <w:r>
        <w:rPr>
          <w:rFonts w:eastAsiaTheme="minorEastAsia"/>
        </w:rPr>
        <w:instrText xml:space="preserve"> REF _Ref120700846 \h </w:instrText>
      </w:r>
      <w:r>
        <w:rPr>
          <w:rFonts w:eastAsiaTheme="minorEastAsia"/>
        </w:rPr>
      </w:r>
      <w:r>
        <w:rPr>
          <w:rFonts w:eastAsiaTheme="minorEastAsia"/>
        </w:rPr>
        <w:fldChar w:fldCharType="separate"/>
      </w:r>
      <w:r w:rsidR="008866CA" w:rsidRPr="009440C5">
        <w:t xml:space="preserve">Figure </w:t>
      </w:r>
      <w:r w:rsidR="008866CA">
        <w:rPr>
          <w:noProof/>
        </w:rPr>
        <w:t>13</w:t>
      </w:r>
      <w:r>
        <w:rPr>
          <w:rFonts w:eastAsiaTheme="minorEastAsia"/>
        </w:rPr>
        <w:fldChar w:fldCharType="end"/>
      </w:r>
      <w:r w:rsidR="00A70B20">
        <w:rPr>
          <w:rFonts w:eastAsiaTheme="minorEastAsia"/>
        </w:rPr>
        <w:t xml:space="preserve"> for the quick clay layer</w:t>
      </w:r>
      <w:ins w:id="134" w:author="Quoc Anh Tran" w:date="2023-07-19T14:33:00Z">
        <w:r w:rsidR="004C0CD6">
          <w:rPr>
            <w:rFonts w:eastAsiaTheme="minorEastAsia"/>
          </w:rPr>
          <w:t xml:space="preserve"> at top of the transition to quick clay layer</w:t>
        </w:r>
      </w:ins>
      <w:r w:rsidRPr="00005FD9">
        <w:rPr>
          <w:rFonts w:eastAsiaTheme="minorEastAsia"/>
        </w:rPr>
        <w:t xml:space="preserve">. </w:t>
      </w:r>
      <w:r w:rsidR="00A70B20">
        <w:rPr>
          <w:rFonts w:eastAsiaTheme="minorEastAsia"/>
        </w:rPr>
        <w:t>The u</w:t>
      </w:r>
      <w:r w:rsidRPr="00005FD9">
        <w:rPr>
          <w:rFonts w:eastAsiaTheme="minorEastAsia"/>
        </w:rPr>
        <w:t xml:space="preserve">ndrained shear strength is correlated with </w:t>
      </w:r>
      <w:r w:rsidR="0080024C">
        <w:rPr>
          <w:rFonts w:eastAsiaTheme="minorEastAsia"/>
        </w:rPr>
        <w:t xml:space="preserve">the </w:t>
      </w:r>
      <w:r w:rsidRPr="00005FD9">
        <w:rPr>
          <w:rFonts w:eastAsiaTheme="minorEastAsia"/>
        </w:rPr>
        <w:t xml:space="preserve">elevation such that the deeper the soil layer, the higher the undrained shear strength. </w:t>
      </w:r>
      <w:r w:rsidR="002F3E56">
        <w:rPr>
          <w:rFonts w:eastAsiaTheme="minorEastAsia"/>
        </w:rPr>
        <w:t xml:space="preserve">That is consistent with the </w:t>
      </w:r>
      <w:r w:rsidRPr="00005FD9">
        <w:rPr>
          <w:rFonts w:eastAsiaTheme="minorEastAsia"/>
        </w:rPr>
        <w:t>CPTUs data</w:t>
      </w:r>
      <w:r w:rsidR="002F3E56">
        <w:rPr>
          <w:rFonts w:eastAsiaTheme="minorEastAsia"/>
        </w:rPr>
        <w:t xml:space="preserve"> in which</w:t>
      </w:r>
      <w:r w:rsidRPr="00005FD9">
        <w:rPr>
          <w:rFonts w:eastAsiaTheme="minorEastAsia"/>
        </w:rPr>
        <w:t xml:space="preserve"> the undrained shear strength increases linearly with depth in </w:t>
      </w:r>
      <w:r w:rsidR="0095001F">
        <w:rPr>
          <w:rFonts w:eastAsiaTheme="minorEastAsia"/>
        </w:rPr>
        <w:t xml:space="preserve">the </w:t>
      </w:r>
      <w:r w:rsidRPr="00005FD9">
        <w:rPr>
          <w:rFonts w:eastAsiaTheme="minorEastAsia"/>
        </w:rPr>
        <w:t>normally consolidated clay.</w:t>
      </w:r>
    </w:p>
    <w:p w14:paraId="026A3AF7" w14:textId="277AF0BD" w:rsidR="00494B11" w:rsidRPr="009440C5" w:rsidRDefault="004053BC" w:rsidP="00975B51">
      <w:pPr>
        <w:spacing w:after="0"/>
        <w:jc w:val="center"/>
      </w:pPr>
      <w:r>
        <w:rPr>
          <w:noProof/>
        </w:rPr>
        <w:drawing>
          <wp:inline distT="0" distB="0" distL="0" distR="0" wp14:anchorId="081C09DA" wp14:editId="1ADFD45A">
            <wp:extent cx="5145534"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5534" cy="3657600"/>
                    </a:xfrm>
                    <a:prstGeom prst="rect">
                      <a:avLst/>
                    </a:prstGeom>
                    <a:noFill/>
                    <a:ln>
                      <a:noFill/>
                    </a:ln>
                  </pic:spPr>
                </pic:pic>
              </a:graphicData>
            </a:graphic>
          </wp:inline>
        </w:drawing>
      </w:r>
    </w:p>
    <w:p w14:paraId="27E0BEDF" w14:textId="77663EBC" w:rsidR="003A4189" w:rsidRPr="009440C5" w:rsidRDefault="003A4189" w:rsidP="009C4FD2">
      <w:pPr>
        <w:pStyle w:val="Caption"/>
      </w:pPr>
      <w:bookmarkStart w:id="135" w:name="_Ref120700825"/>
      <w:r w:rsidRPr="009440C5">
        <w:t xml:space="preserve">Figure </w:t>
      </w:r>
      <w:fldSimple w:instr=" SEQ Figure \* ARABIC ">
        <w:r w:rsidR="008866CA">
          <w:rPr>
            <w:noProof/>
          </w:rPr>
          <w:t>12</w:t>
        </w:r>
      </w:fldSimple>
      <w:bookmarkEnd w:id="135"/>
      <w:r w:rsidRPr="009440C5">
        <w:t xml:space="preserve"> </w:t>
      </w:r>
      <w:r w:rsidR="00E576A3">
        <w:t>The u</w:t>
      </w:r>
      <w:r w:rsidRPr="009440C5">
        <w:t xml:space="preserve">ndrained shear strength </w:t>
      </w:r>
      <w:r w:rsidR="00CD6CDC">
        <w:t>at the ground surface</w:t>
      </w:r>
    </w:p>
    <w:p w14:paraId="19DA3D28" w14:textId="4E6D09DE" w:rsidR="00CE6857" w:rsidRPr="009440C5" w:rsidRDefault="00DB3CDB" w:rsidP="00D67B58">
      <w:pPr>
        <w:jc w:val="center"/>
      </w:pPr>
      <w:r>
        <w:rPr>
          <w:noProof/>
        </w:rPr>
        <w:lastRenderedPageBreak/>
        <w:drawing>
          <wp:inline distT="0" distB="0" distL="0" distR="0" wp14:anchorId="7F11C8A4" wp14:editId="2E690539">
            <wp:extent cx="5175849" cy="36576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5849" cy="3657600"/>
                    </a:xfrm>
                    <a:prstGeom prst="rect">
                      <a:avLst/>
                    </a:prstGeom>
                    <a:noFill/>
                    <a:ln>
                      <a:noFill/>
                    </a:ln>
                  </pic:spPr>
                </pic:pic>
              </a:graphicData>
            </a:graphic>
          </wp:inline>
        </w:drawing>
      </w:r>
    </w:p>
    <w:p w14:paraId="4DB7ADDB" w14:textId="1EDA9DC8" w:rsidR="001858D5" w:rsidRPr="009440C5" w:rsidRDefault="001858D5" w:rsidP="001858D5">
      <w:pPr>
        <w:pStyle w:val="Caption"/>
      </w:pPr>
      <w:bookmarkStart w:id="136" w:name="_Ref120700846"/>
      <w:r w:rsidRPr="009440C5">
        <w:t xml:space="preserve">Figure </w:t>
      </w:r>
      <w:fldSimple w:instr=" SEQ Figure \* ARABIC ">
        <w:r w:rsidR="008866CA">
          <w:rPr>
            <w:noProof/>
          </w:rPr>
          <w:t>13</w:t>
        </w:r>
      </w:fldSimple>
      <w:bookmarkEnd w:id="136"/>
      <w:r w:rsidRPr="009440C5">
        <w:t xml:space="preserve"> </w:t>
      </w:r>
      <w:r w:rsidR="00E576A3">
        <w:t>The u</w:t>
      </w:r>
      <w:r w:rsidRPr="009440C5">
        <w:t>ndrained shear strength of the quick clay layer</w:t>
      </w:r>
    </w:p>
    <w:p w14:paraId="2F857E43" w14:textId="5648C2AA" w:rsidR="00A00D37" w:rsidRDefault="00A00D37" w:rsidP="00E52571">
      <w:pPr>
        <w:pStyle w:val="Heading1"/>
      </w:pPr>
      <w:r w:rsidRPr="009440C5">
        <w:t>Numerical model</w:t>
      </w:r>
    </w:p>
    <w:p w14:paraId="4060D371" w14:textId="33E2B561" w:rsidR="00C607A3" w:rsidRPr="00C607A3" w:rsidRDefault="00B5341C" w:rsidP="00C607A3">
      <w:pPr>
        <w:pStyle w:val="Heading2"/>
      </w:pPr>
      <w:r>
        <w:t>Generalized Interpolation Material Point Method</w:t>
      </w:r>
    </w:p>
    <w:p w14:paraId="431FF55D" w14:textId="0527F7E2" w:rsidR="00A00D37" w:rsidRPr="009440C5" w:rsidRDefault="00B977E1" w:rsidP="00E43D88">
      <w:pPr>
        <w:suppressAutoHyphens/>
        <w:overflowPunct w:val="0"/>
        <w:autoSpaceDE w:val="0"/>
        <w:autoSpaceDN w:val="0"/>
        <w:adjustRightInd w:val="0"/>
        <w:spacing w:after="0" w:line="480" w:lineRule="auto"/>
        <w:textAlignment w:val="baseline"/>
      </w:pPr>
      <w:r w:rsidRPr="009440C5">
        <w:t>Material point method</w:t>
      </w:r>
      <w:r w:rsidR="00E43D88" w:rsidRPr="009440C5">
        <w:t xml:space="preserve"> Based on continuum mechanics; the Material Point Method (MPM) is well suited for the solution of dynamic large deformation problems. Comparing the MPM to the Finite Element Method where the integration points are fixed in the deformed mesh, the MPM allows the integration points, or more precisely the material points, to move freely in the background mesh (see </w:t>
      </w:r>
      <w:r w:rsidR="00E43D88" w:rsidRPr="009440C5">
        <w:fldChar w:fldCharType="begin"/>
      </w:r>
      <w:r w:rsidR="00E43D88" w:rsidRPr="009440C5">
        <w:instrText xml:space="preserve"> REF _Ref120192738 \h </w:instrText>
      </w:r>
      <w:r w:rsidR="00E43D88" w:rsidRPr="009440C5">
        <w:fldChar w:fldCharType="separate"/>
      </w:r>
      <w:r w:rsidR="008866CA" w:rsidRPr="009440C5">
        <w:t xml:space="preserve">Figure </w:t>
      </w:r>
      <w:r w:rsidR="008866CA">
        <w:rPr>
          <w:noProof/>
        </w:rPr>
        <w:t>14</w:t>
      </w:r>
      <w:r w:rsidR="00E43D88" w:rsidRPr="009440C5">
        <w:fldChar w:fldCharType="end"/>
      </w:r>
      <w:r w:rsidR="00E43D88" w:rsidRPr="009440C5">
        <w:t>). As a result, large deformations in solid mechanics can be modeled for materials that are history dependent. Several years later, Bardenhagen and Kober (2004) proposed the Generalized Interpolation Material Point Method (GIMP), which significantly improves the robustness and accuracy of the original Material Point Method. The GIMP version of the material point method is exclusively used in this paper, as it is coded in the open-source Uintah computational framework. In order to replicate the numerical simulations in this paper, you can find all the implementations on the open-source platform GitHub.</w:t>
      </w:r>
    </w:p>
    <w:p w14:paraId="4AB400FF" w14:textId="56932FB7" w:rsidR="00501347" w:rsidRPr="009440C5" w:rsidRDefault="00B977E1" w:rsidP="00B977E1">
      <w:pPr>
        <w:jc w:val="center"/>
        <w:rPr>
          <w:b/>
          <w:sz w:val="40"/>
          <w:szCs w:val="40"/>
        </w:rPr>
      </w:pPr>
      <w:r w:rsidRPr="009440C5">
        <w:rPr>
          <w:noProof/>
        </w:rPr>
        <w:lastRenderedPageBreak/>
        <w:drawing>
          <wp:inline distT="0" distB="0" distL="0" distR="0" wp14:anchorId="284FE8E9" wp14:editId="1CA6FF4C">
            <wp:extent cx="2487880" cy="2250736"/>
            <wp:effectExtent l="0" t="0" r="8255" b="0"/>
            <wp:docPr id="19" name="Picture 19"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8"/>
                    <a:stretch>
                      <a:fillRect/>
                    </a:stretch>
                  </pic:blipFill>
                  <pic:spPr>
                    <a:xfrm>
                      <a:off x="0" y="0"/>
                      <a:ext cx="2555501" cy="2311911"/>
                    </a:xfrm>
                    <a:prstGeom prst="rect">
                      <a:avLst/>
                    </a:prstGeom>
                  </pic:spPr>
                </pic:pic>
              </a:graphicData>
            </a:graphic>
          </wp:inline>
        </w:drawing>
      </w:r>
    </w:p>
    <w:p w14:paraId="4DD61741" w14:textId="5F70F5D3" w:rsidR="00B977E1" w:rsidRPr="009440C5" w:rsidRDefault="00B977E1" w:rsidP="00B977E1">
      <w:pPr>
        <w:pStyle w:val="Caption"/>
      </w:pPr>
      <w:bookmarkStart w:id="137" w:name="_Ref120192738"/>
      <w:r w:rsidRPr="009440C5">
        <w:t xml:space="preserve">Figure </w:t>
      </w:r>
      <w:fldSimple w:instr=" SEQ Figure \* ARABIC ">
        <w:r w:rsidR="008866CA">
          <w:rPr>
            <w:noProof/>
          </w:rPr>
          <w:t>14</w:t>
        </w:r>
      </w:fldSimple>
      <w:bookmarkEnd w:id="137"/>
      <w:r w:rsidRPr="009440C5">
        <w:t xml:space="preserve"> Material Point Method (MPM) vs Finite Element Method (FEM)</w:t>
      </w:r>
    </w:p>
    <w:p w14:paraId="5F588E24" w14:textId="745B2600" w:rsidR="00290C71" w:rsidRPr="009440C5" w:rsidRDefault="00290C71" w:rsidP="00290C71">
      <w:pPr>
        <w:pStyle w:val="Heading2"/>
      </w:pPr>
      <w:r w:rsidRPr="009440C5">
        <w:t>Constitutive model</w:t>
      </w:r>
    </w:p>
    <w:p w14:paraId="341BCF92" w14:textId="77777777" w:rsidR="00312711" w:rsidRPr="009440C5" w:rsidRDefault="00221C41" w:rsidP="00221C41">
      <w:pPr>
        <w:suppressAutoHyphens/>
        <w:overflowPunct w:val="0"/>
        <w:autoSpaceDE w:val="0"/>
        <w:autoSpaceDN w:val="0"/>
        <w:adjustRightInd w:val="0"/>
        <w:spacing w:after="0" w:line="480" w:lineRule="auto"/>
        <w:textAlignment w:val="baseline"/>
      </w:pPr>
      <w:r w:rsidRPr="009440C5">
        <w:t>The paper describes the undrained behavior of clay using an elastoplastic Tresca material model with a non-associated flow rule. There is no plastic volume change during shearing in all simulations in the paper since the dilation angle is assumed to be equal to 0. The shear strength of sensitive clays decreases with an increase in plastic shear strains. As sensitive clay structure degrades, the shear strength begins to decrease after reaching its peak. Due to this assumption, the undrained shear strength degrades with an increase in shear strain</w:t>
      </w:r>
      <w:r w:rsidR="00312711" w:rsidRPr="009440C5">
        <w:t xml:space="preserve"> as:</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8A2650" w:rsidRPr="009440C5" w14:paraId="1BEFBFF9" w14:textId="77777777" w:rsidTr="00C73C92">
        <w:tc>
          <w:tcPr>
            <w:tcW w:w="4216" w:type="pct"/>
            <w:vAlign w:val="center"/>
          </w:tcPr>
          <w:p w14:paraId="4E1D2088" w14:textId="37A005FA" w:rsidR="008A2650" w:rsidRPr="009440C5" w:rsidRDefault="00000000" w:rsidP="008A2650">
            <w:pPr>
              <w:spacing w:line="259"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784" w:type="pct"/>
            <w:vAlign w:val="center"/>
          </w:tcPr>
          <w:p w14:paraId="4E75E56F" w14:textId="0FC76B5E" w:rsidR="008A2650" w:rsidRPr="009440C5" w:rsidRDefault="008A2650" w:rsidP="008A2650">
            <w:pPr>
              <w:spacing w:line="259" w:lineRule="auto"/>
              <w:jc w:val="center"/>
              <w:rPr>
                <w:rFonts w:cs="Times New Roman"/>
              </w:rPr>
            </w:pPr>
            <w:bookmarkStart w:id="138" w:name="_Ref121405546"/>
            <w:bookmarkStart w:id="139" w:name="_Ref486536757"/>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4</w:t>
            </w:r>
            <w:r w:rsidRPr="009440C5">
              <w:rPr>
                <w:rFonts w:cs="Times New Roman"/>
              </w:rPr>
              <w:fldChar w:fldCharType="end"/>
            </w:r>
            <w:bookmarkEnd w:id="138"/>
            <w:r w:rsidRPr="009440C5">
              <w:rPr>
                <w:rFonts w:cs="Times New Roman"/>
              </w:rPr>
              <w:t>)</w:t>
            </w:r>
            <w:bookmarkEnd w:id="139"/>
          </w:p>
        </w:tc>
      </w:tr>
    </w:tbl>
    <w:p w14:paraId="72DB88E3" w14:textId="6B1F5C2E" w:rsidR="00C52BC1" w:rsidRPr="009440C5" w:rsidRDefault="00C52BC1" w:rsidP="004E2D7F">
      <w:pPr>
        <w:jc w:val="center"/>
      </w:pPr>
      <w:r w:rsidRPr="009440C5">
        <w:rPr>
          <w:noProof/>
        </w:rPr>
        <w:drawing>
          <wp:inline distT="0" distB="0" distL="0" distR="0" wp14:anchorId="2D204A52" wp14:editId="089CAB4D">
            <wp:extent cx="3148641" cy="2486805"/>
            <wp:effectExtent l="0" t="0" r="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0189" cy="2551212"/>
                    </a:xfrm>
                    <a:prstGeom prst="rect">
                      <a:avLst/>
                    </a:prstGeom>
                    <a:noFill/>
                    <a:ln>
                      <a:noFill/>
                    </a:ln>
                  </pic:spPr>
                </pic:pic>
              </a:graphicData>
            </a:graphic>
          </wp:inline>
        </w:drawing>
      </w:r>
    </w:p>
    <w:p w14:paraId="0CDD1AEB" w14:textId="6197464A" w:rsidR="004E2D7F" w:rsidRPr="009440C5" w:rsidRDefault="004E2D7F" w:rsidP="004E2D7F">
      <w:pPr>
        <w:pStyle w:val="Caption"/>
      </w:pPr>
      <w:r w:rsidRPr="009440C5">
        <w:t xml:space="preserve">Figure </w:t>
      </w:r>
      <w:fldSimple w:instr=" SEQ Figure \* ARABIC ">
        <w:r w:rsidR="008866CA">
          <w:rPr>
            <w:noProof/>
          </w:rPr>
          <w:t>15</w:t>
        </w:r>
      </w:fldSimple>
      <w:r w:rsidRPr="009440C5">
        <w:t xml:space="preserve"> Constitutive model for sensitive clays</w:t>
      </w:r>
    </w:p>
    <w:p w14:paraId="220305F8" w14:textId="57CA8BEE" w:rsidR="001B72B5" w:rsidRPr="009440C5" w:rsidRDefault="001B72B5" w:rsidP="001B72B5">
      <w:pPr>
        <w:suppressAutoHyphens/>
        <w:overflowPunct w:val="0"/>
        <w:autoSpaceDE w:val="0"/>
        <w:autoSpaceDN w:val="0"/>
        <w:adjustRightInd w:val="0"/>
        <w:spacing w:after="0" w:line="480" w:lineRule="auto"/>
        <w:textAlignment w:val="baseline"/>
      </w:pPr>
      <m:oMath>
        <m:r>
          <m:rPr>
            <m:sty m:val="p"/>
          </m:rPr>
          <w:rPr>
            <w:rFonts w:ascii="Cambria Math" w:hAnsi="Cambria Math"/>
          </w:rPr>
          <w:lastRenderedPageBreak/>
          <m:t>where</m:t>
        </m:r>
        <m:r>
          <w:rPr>
            <w:rFonts w:ascii="Cambria Math" w:hAnsi="Cambria Math"/>
          </w:rPr>
          <m:t xml:space="preserve"> </m:t>
        </m:r>
        <w:bookmarkStart w:id="140" w:name="OLE_LINK13"/>
        <w:bookmarkStart w:id="141" w:name="OLE_LINK14"/>
        <w:bookmarkStart w:id="142" w:name="OLE_LINK15"/>
        <m:r>
          <m:rPr>
            <m:sty m:val="p"/>
          </m:rPr>
          <w:rPr>
            <w:rFonts w:ascii="Cambria Math" w:hAnsi="Cambria Math" w:cs="Times New Roman"/>
          </w:rPr>
          <w:sym w:font="Symbol" w:char="F067"/>
        </m:r>
      </m:oMath>
      <w:bookmarkEnd w:id="140"/>
      <w:bookmarkEnd w:id="141"/>
      <w:bookmarkEnd w:id="142"/>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9440C5">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9440C5">
        <w:rPr>
          <w:vertAlign w:val="subscript"/>
        </w:rPr>
        <w:t>t</w:t>
      </w:r>
      <w:r w:rsidRPr="009440C5">
        <w:t xml:space="preserve"> is the ratio of undisturbed over remoulded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B72B5" w:rsidRPr="009440C5" w14:paraId="625B3309" w14:textId="77777777" w:rsidTr="00C73C92">
        <w:tc>
          <w:tcPr>
            <w:tcW w:w="4216" w:type="pct"/>
            <w:vAlign w:val="center"/>
          </w:tcPr>
          <w:p w14:paraId="6908CE69" w14:textId="6A277ADD" w:rsidR="001B72B5" w:rsidRPr="009440C5" w:rsidRDefault="00000000" w:rsidP="00C73C92">
            <w:pPr>
              <w:spacing w:line="259" w:lineRule="auto"/>
              <w:rPr>
                <w:rFonts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den>
                </m:f>
              </m:oMath>
            </m:oMathPara>
          </w:p>
        </w:tc>
        <w:tc>
          <w:tcPr>
            <w:tcW w:w="784" w:type="pct"/>
            <w:vAlign w:val="center"/>
          </w:tcPr>
          <w:p w14:paraId="11E391C0" w14:textId="613DB3EC" w:rsidR="001B72B5" w:rsidRPr="009440C5" w:rsidRDefault="001B72B5" w:rsidP="00E60A2F">
            <w:pPr>
              <w:spacing w:line="259" w:lineRule="auto"/>
              <w:jc w:val="center"/>
              <w:rPr>
                <w:rFonts w:cs="Times New Roman"/>
              </w:rPr>
            </w:pPr>
            <w:bookmarkStart w:id="143" w:name="_Ref487132283"/>
            <w:bookmarkStart w:id="144" w:name="_Ref48713229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8866CA">
              <w:rPr>
                <w:rFonts w:cs="Times New Roman"/>
                <w:noProof/>
              </w:rPr>
              <w:t>5</w:t>
            </w:r>
            <w:r w:rsidRPr="009440C5">
              <w:rPr>
                <w:rFonts w:cs="Times New Roman"/>
              </w:rPr>
              <w:fldChar w:fldCharType="end"/>
            </w:r>
            <w:bookmarkStart w:id="145" w:name="_Ref487132287"/>
            <w:bookmarkEnd w:id="143"/>
            <w:r w:rsidRPr="009440C5">
              <w:rPr>
                <w:rFonts w:cs="Times New Roman"/>
              </w:rPr>
              <w:t>)</w:t>
            </w:r>
            <w:bookmarkEnd w:id="144"/>
            <w:bookmarkEnd w:id="145"/>
          </w:p>
        </w:tc>
      </w:tr>
    </w:tbl>
    <w:p w14:paraId="3A716876" w14:textId="78747C7C" w:rsidR="00816744" w:rsidRDefault="000C5911" w:rsidP="00816744">
      <w:pPr>
        <w:pStyle w:val="Heading2"/>
      </w:pPr>
      <w:r>
        <w:t>Geotechnical</w:t>
      </w:r>
      <w:r w:rsidR="00816744">
        <w:t xml:space="preserve"> parameters</w:t>
      </w:r>
      <w:r>
        <w:t xml:space="preserve"> </w:t>
      </w:r>
    </w:p>
    <w:p w14:paraId="50BAD7EE" w14:textId="036642A1" w:rsidR="00831F2B" w:rsidRPr="00262335" w:rsidRDefault="00831F2B" w:rsidP="00831F2B">
      <w:pPr>
        <w:pStyle w:val="Caption"/>
        <w:spacing w:before="240"/>
        <w:jc w:val="left"/>
      </w:pPr>
      <w:bookmarkStart w:id="146"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8866CA">
        <w:rPr>
          <w:noProof/>
        </w:rPr>
        <w:t>1</w:t>
      </w:r>
      <w:r w:rsidRPr="00262335">
        <w:rPr>
          <w:noProof/>
        </w:rPr>
        <w:fldChar w:fldCharType="end"/>
      </w:r>
      <w:bookmarkEnd w:id="146"/>
      <w:r w:rsidRPr="00262335">
        <w:t xml:space="preserve">. Parameters in the progressive failure of the </w:t>
      </w:r>
      <w:r w:rsidR="0083192F">
        <w:t>quick</w:t>
      </w:r>
      <w:r w:rsidRPr="00262335">
        <w:t xml:space="preserve"> clays slope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217"/>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147"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 xml:space="preserve">u,ref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12742755" w:rsidR="00A178D8" w:rsidRPr="00262335" w:rsidRDefault="00A178D8" w:rsidP="00D055EA">
            <w:pPr>
              <w:jc w:val="center"/>
              <w:rPr>
                <w:rFonts w:cs="Times New Roman"/>
              </w:rPr>
            </w:pPr>
            <w:r>
              <w:rPr>
                <w:rFonts w:cs="Times New Roman"/>
              </w:rPr>
              <w:t>Clay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37A6637B" w:rsidR="00A178D8" w:rsidRPr="00262335" w:rsidRDefault="00AA2BDA" w:rsidP="00D055EA">
            <w:pPr>
              <w:jc w:val="center"/>
              <w:rPr>
                <w:rFonts w:cs="Times New Roman"/>
              </w:rPr>
            </w:pPr>
            <w:r>
              <w:rPr>
                <w:rFonts w:cs="Times New Roman"/>
              </w:rPr>
              <w:t>Quick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147"/>
    <w:p w14:paraId="50CFB006" w14:textId="34D1A5F8" w:rsidR="001F054B" w:rsidRDefault="00E31828" w:rsidP="001F054B">
      <w:pPr>
        <w:suppressAutoHyphens/>
        <w:overflowPunct w:val="0"/>
        <w:autoSpaceDE w:val="0"/>
        <w:autoSpaceDN w:val="0"/>
        <w:adjustRightInd w:val="0"/>
        <w:spacing w:before="120" w:after="0" w:line="480" w:lineRule="auto"/>
        <w:textAlignment w:val="baseline"/>
      </w:pPr>
      <w:r w:rsidRPr="00E31828">
        <w:t>The average soil density is 19.5 kN/m3 (Multiconsult, 2021a), and is used for all layers</w:t>
      </w:r>
      <w:r>
        <w:t xml:space="preserve">. </w:t>
      </w:r>
      <w:r w:rsidR="00816C45">
        <w:t>The Young’s modulus is set to be 10 MPa with the Poisson</w:t>
      </w:r>
      <w:r w:rsidR="006C4016">
        <w:t xml:space="preserve">’s ratio of 0.49. Sensitivity analysis showed that elastic parameters have negligible effects on the numerical results. </w:t>
      </w:r>
      <w:r w:rsidR="001F054B">
        <w:t xml:space="preserve">According to NS8015 </w:t>
      </w:r>
      <w:r w:rsidR="001F054B">
        <w:fldChar w:fldCharType="begin"/>
      </w:r>
      <w:r w:rsidR="001F054B">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1F054B">
        <w:fldChar w:fldCharType="separate"/>
      </w:r>
      <w:r w:rsidR="001F054B">
        <w:rPr>
          <w:noProof/>
        </w:rPr>
        <w:t>(Toril Wiig, 2020)</w:t>
      </w:r>
      <w:r w:rsidR="001F054B">
        <w:fldChar w:fldCharType="end"/>
      </w:r>
      <w:r w:rsidR="001F054B">
        <w:t>, quick clay has a remolded undrained shear strength of less than 0.5 kPa. Therefore, the quick clay layers were calculated using remoulded undrained shear strengths of 0.5 kPa. Meanwhile, CPTUs data indicate</w:t>
      </w:r>
      <w:r w:rsidR="00274D03">
        <w:t>d</w:t>
      </w:r>
      <w:r w:rsidR="001F054B">
        <w:t xml:space="preserve"> that the minimum undrained shear strength in some boreholes is 11 kPa. Therefore, we select a remoulded undrained shear strength of 10kPa for the clay layer. Based on equation (5), the sensitivity of the clay layer is between 1-10 and the sensitivity of the quick clay layer is between 20-100, which corresponds to the results of the fall cone tests in the Gjerdrum landslide.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rsidR="001F054B">
        <w:t xml:space="preserve">is scaled in accordance with the mesh. In several studies (Rogstad, 2021; Tran &amp; Solowski,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rsidR="001F054B">
        <w:t xml:space="preserve"> set to</w:t>
      </w:r>
      <w:r w:rsidR="00B864B8">
        <w:t xml:space="preserve"> be</w:t>
      </w:r>
      <w:r w:rsidR="001F054B">
        <w:t xml:space="preserve"> </w:t>
      </w:r>
      <w:r w:rsidR="0037353B">
        <w:t xml:space="preserve">approximately </w:t>
      </w:r>
      <w:r w:rsidR="001F054B">
        <w:t xml:space="preserve">100% for mesh sizes of 0.25 m. In this study,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rsidR="001F054B">
        <w:t>of approximately 25</w:t>
      </w:r>
      <w:r w:rsidR="00A94E4E">
        <w:t>%</w:t>
      </w:r>
      <w:r w:rsidR="001F054B">
        <w:t xml:space="preserve"> for a mesh size of 1 </w:t>
      </w:r>
      <w:r w:rsidR="00F849EE">
        <w:t>m</w:t>
      </w:r>
      <w:r w:rsidR="001F054B">
        <w:t>. The soil parameters for the study are summarized in Table 1.</w:t>
      </w:r>
      <w:r w:rsidR="00D731AF">
        <w:t xml:space="preserve"> </w:t>
      </w:r>
    </w:p>
    <w:p w14:paraId="366769F3" w14:textId="6BAC1AE3" w:rsidR="00DF3587" w:rsidRDefault="00CC2F3F" w:rsidP="00DF3587">
      <w:pPr>
        <w:pStyle w:val="Heading2"/>
      </w:pPr>
      <w:r>
        <w:lastRenderedPageBreak/>
        <w:t>Numerical setup and p</w:t>
      </w:r>
      <w:r w:rsidR="00DF3587" w:rsidRPr="000C5EDB">
        <w:t>re-failure initial stress condition</w:t>
      </w:r>
    </w:p>
    <w:p w14:paraId="1F8E6FE5" w14:textId="46E589C9" w:rsidR="00DF3587" w:rsidRDefault="00623166" w:rsidP="001F054B">
      <w:pPr>
        <w:suppressAutoHyphens/>
        <w:overflowPunct w:val="0"/>
        <w:autoSpaceDE w:val="0"/>
        <w:autoSpaceDN w:val="0"/>
        <w:adjustRightInd w:val="0"/>
        <w:spacing w:before="120" w:after="0" w:line="480" w:lineRule="auto"/>
        <w:textAlignment w:val="baseline"/>
      </w:pPr>
      <w:r>
        <w:t xml:space="preserve">There are two phases to the simulation including (1) Establishing initial stresses using gravity loading; and (2) Using </w:t>
      </w:r>
      <w:r w:rsidR="004F6BAF">
        <w:t xml:space="preserve">interpreted </w:t>
      </w:r>
      <w:r>
        <w:t>geotechnical soil properties to study the</w:t>
      </w:r>
      <w:r w:rsidR="005E0FFD">
        <w:t xml:space="preserve"> retrogressive</w:t>
      </w:r>
      <w:r>
        <w:t xml:space="preserve"> failure process.</w:t>
      </w:r>
      <w:r w:rsidR="00CF2226">
        <w:t xml:space="preserve"> </w:t>
      </w:r>
      <w:r w:rsidR="00DF3587" w:rsidRPr="00DE6320">
        <w:t xml:space="preserve">The first step in the numerical analysis is to simulate the initial stress condition. In order to establish the initial stress condition, all layers are represented by the Mohr-Coulomb non-associated model with drained parameters (cohesion of </w:t>
      </w:r>
      <w:r w:rsidR="004F6BAF">
        <w:t>2</w:t>
      </w:r>
      <w:r w:rsidR="00DF3587" w:rsidRPr="00DE6320">
        <w:t>0</w:t>
      </w:r>
      <w:r w:rsidR="004F6BAF">
        <w:t xml:space="preserve"> </w:t>
      </w:r>
      <w:r w:rsidR="00DF3587" w:rsidRPr="00DE6320">
        <w:t xml:space="preserve">kPa, friction angle of 30 degrees, and zero dilatancy angle). Using a density of saturated clay (1950 kg/m3), the initial stress in the pre-failure condition was generated by gravity loading. Numerical damping </w:t>
      </w:r>
      <w:r w:rsidR="00CF2226">
        <w:t>was</w:t>
      </w:r>
      <w:r w:rsidR="00DF3587" w:rsidRPr="00DE6320">
        <w:t xml:space="preserve"> applied in order to achieve equilibrium more quickly</w:t>
      </w:r>
      <w:r w:rsidR="00CF2226">
        <w:t xml:space="preserve"> and the numerical damping was removed during the second phase of the simulation</w:t>
      </w:r>
      <w:r w:rsidR="00DF3587" w:rsidRPr="00DE6320">
        <w:t>. During the initial phase, 5 seconds are required for equilibrium to be established. The same method was also used to analyze the Sainte Monique sensitive clay landslide</w:t>
      </w:r>
      <w:r w:rsidR="00DF3587">
        <w:t xml:space="preserve"> </w:t>
      </w:r>
      <w:r w:rsidR="00DF3587">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DF3587">
        <w:fldChar w:fldCharType="separate"/>
      </w:r>
      <w:r w:rsidR="00DF3587">
        <w:rPr>
          <w:noProof/>
        </w:rPr>
        <w:t>(Tran &amp; Solowski, 2019)</w:t>
      </w:r>
      <w:r w:rsidR="00DF3587">
        <w:fldChar w:fldCharType="end"/>
      </w:r>
      <w:r w:rsidR="00DF3587">
        <w:t xml:space="preserve">. </w:t>
      </w:r>
      <w:r w:rsidR="0025221B" w:rsidRPr="008E6B5A">
        <w:t>All layers are placed within the rigid bedrock, while all side boundaries operate under Neumann boundary conditions, which facilitates the free movement of debris out of the domain.</w:t>
      </w:r>
    </w:p>
    <w:p w14:paraId="5808E0A8" w14:textId="05E5CDCE" w:rsidR="000A27D4" w:rsidRDefault="000A27D4" w:rsidP="00662581">
      <w:pPr>
        <w:pStyle w:val="Heading1"/>
      </w:pPr>
      <w:r w:rsidRPr="009440C5">
        <w:t xml:space="preserve">Numerical </w:t>
      </w:r>
      <w:r w:rsidR="000B76CE">
        <w:t>results</w:t>
      </w:r>
    </w:p>
    <w:p w14:paraId="56DB61CE" w14:textId="52079118" w:rsidR="009B6D0E" w:rsidRPr="009B6D0E" w:rsidRDefault="00BD5951" w:rsidP="00F0619A">
      <w:pPr>
        <w:pStyle w:val="Heading2"/>
      </w:pPr>
      <w:r>
        <w:t>Initiation of the first slide</w:t>
      </w:r>
      <w:r w:rsidR="0023380E">
        <w:t>s</w:t>
      </w:r>
    </w:p>
    <w:p w14:paraId="589CB9E1" w14:textId="07438A1C" w:rsidR="000A27D4" w:rsidRPr="009440C5" w:rsidRDefault="000A27D4" w:rsidP="000A27D4">
      <w:r w:rsidRPr="009440C5">
        <w:rPr>
          <w:noProof/>
        </w:rPr>
        <w:drawing>
          <wp:inline distT="0" distB="0" distL="0" distR="0" wp14:anchorId="1698CA6C" wp14:editId="45161A28">
            <wp:extent cx="5731510" cy="3209290"/>
            <wp:effectExtent l="0" t="0" r="254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30"/>
                    <a:stretch>
                      <a:fillRect/>
                    </a:stretch>
                  </pic:blipFill>
                  <pic:spPr>
                    <a:xfrm>
                      <a:off x="0" y="0"/>
                      <a:ext cx="5731510" cy="3209290"/>
                    </a:xfrm>
                    <a:prstGeom prst="rect">
                      <a:avLst/>
                    </a:prstGeom>
                  </pic:spPr>
                </pic:pic>
              </a:graphicData>
            </a:graphic>
          </wp:inline>
        </w:drawing>
      </w:r>
    </w:p>
    <w:p w14:paraId="5892217A" w14:textId="1CF2ABBD" w:rsidR="00A43BE6" w:rsidRDefault="000A27D4" w:rsidP="0006417E">
      <w:pPr>
        <w:pStyle w:val="Caption"/>
      </w:pPr>
      <w:bookmarkStart w:id="148" w:name="_Ref121388761"/>
      <w:r w:rsidRPr="009440C5">
        <w:lastRenderedPageBreak/>
        <w:t xml:space="preserve">Figure </w:t>
      </w:r>
      <w:fldSimple w:instr=" SEQ Figure \* ARABIC ">
        <w:r w:rsidR="008866CA">
          <w:rPr>
            <w:noProof/>
          </w:rPr>
          <w:t>16</w:t>
        </w:r>
      </w:fldSimple>
      <w:bookmarkEnd w:id="148"/>
      <w:r w:rsidRPr="009440C5">
        <w:t xml:space="preserve"> </w:t>
      </w:r>
      <w:r w:rsidR="0023380E">
        <w:t>Numerical prediction of the</w:t>
      </w:r>
      <w:r w:rsidR="00F13781">
        <w:t xml:space="preserve"> location of the</w:t>
      </w:r>
      <w:r w:rsidR="0023380E">
        <w:t xml:space="preserve"> first slides</w:t>
      </w:r>
    </w:p>
    <w:p w14:paraId="35A1943E" w14:textId="6E1C8E75" w:rsidR="00977DF8" w:rsidRDefault="00B52A90" w:rsidP="0006417E">
      <w:pPr>
        <w:pStyle w:val="Caption"/>
      </w:pPr>
      <w:r w:rsidRPr="009440C5">
        <w:rPr>
          <w:noProof/>
        </w:rPr>
        <w:drawing>
          <wp:inline distT="0" distB="0" distL="0" distR="0" wp14:anchorId="2BABAC68" wp14:editId="2A65C5AA">
            <wp:extent cx="5643687" cy="3168869"/>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1"/>
                    <a:stretch>
                      <a:fillRect/>
                    </a:stretch>
                  </pic:blipFill>
                  <pic:spPr>
                    <a:xfrm>
                      <a:off x="0" y="0"/>
                      <a:ext cx="5653130" cy="3174171"/>
                    </a:xfrm>
                    <a:prstGeom prst="rect">
                      <a:avLst/>
                    </a:prstGeom>
                  </pic:spPr>
                </pic:pic>
              </a:graphicData>
            </a:graphic>
          </wp:inline>
        </w:drawing>
      </w:r>
    </w:p>
    <w:p w14:paraId="36B72905" w14:textId="0673C6E7" w:rsidR="00AE7352" w:rsidRDefault="00B52A90" w:rsidP="002676BE">
      <w:pPr>
        <w:pStyle w:val="Caption"/>
      </w:pPr>
      <w:bookmarkStart w:id="149" w:name="_Ref121387803"/>
      <w:r w:rsidRPr="009440C5">
        <w:t xml:space="preserve">Figure </w:t>
      </w:r>
      <w:fldSimple w:instr=" SEQ Figure \* ARABIC ">
        <w:r w:rsidR="008866CA">
          <w:rPr>
            <w:noProof/>
          </w:rPr>
          <w:t>17</w:t>
        </w:r>
      </w:fldSimple>
      <w:bookmarkEnd w:id="149"/>
      <w:r w:rsidRPr="009440C5">
        <w:t xml:space="preserve"> Development of shear band </w:t>
      </w:r>
      <w:r w:rsidR="0023380E">
        <w:t xml:space="preserve">during the </w:t>
      </w:r>
      <w:r w:rsidR="002D2444">
        <w:t>initiation of the first slides</w:t>
      </w:r>
    </w:p>
    <w:p w14:paraId="49CE0AB0" w14:textId="701707F5"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t xml:space="preserve">The Gjerdrum landslide was initiated by first local instability near Tistilbekken.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Tistilbekken during the night of 29</w:t>
      </w:r>
      <w:r w:rsidR="00B84834" w:rsidRPr="00B84834">
        <w:rPr>
          <w:vertAlign w:val="superscript"/>
        </w:rPr>
        <w:t>th</w:t>
      </w:r>
      <w:r w:rsidR="00B84834">
        <w:t xml:space="preserve"> </w:t>
      </w:r>
      <w:r w:rsidRPr="00FA30E6">
        <w:t>to 3</w:t>
      </w:r>
      <w:r w:rsidR="00B84834">
        <w:t>0</w:t>
      </w:r>
      <w:r w:rsidR="00B84834" w:rsidRPr="00B84834">
        <w:rPr>
          <w:vertAlign w:val="superscript"/>
        </w:rPr>
        <w:t>th</w:t>
      </w:r>
      <w:r w:rsidRPr="00FA30E6">
        <w:t xml:space="preserve"> December 2020. In fact, slope stability analysis revealed that these slopes initially had very low stability (with a safety factor of approximately 1).</w:t>
      </w:r>
      <w:r w:rsidR="00A80565">
        <w:t xml:space="preserve"> </w:t>
      </w:r>
      <w:r w:rsidR="00523F4C">
        <w:t>D</w:t>
      </w:r>
      <w:r w:rsidR="0039063B" w:rsidRPr="0039063B">
        <w:t xml:space="preserve">ue to the instability and </w:t>
      </w:r>
      <w:r w:rsidR="00A80565">
        <w:t>the</w:t>
      </w:r>
      <w:r w:rsidR="0039063B" w:rsidRPr="0039063B">
        <w:t xml:space="preserve"> high sensitivity</w:t>
      </w:r>
      <w:r w:rsidR="00A80565">
        <w:t xml:space="preserve"> of the quick clays</w:t>
      </w:r>
      <w:r w:rsidR="0039063B" w:rsidRPr="0039063B">
        <w:t>, the</w:t>
      </w:r>
      <w:r w:rsidR="00A80565">
        <w:t xml:space="preserve"> numerical model showed that</w:t>
      </w:r>
      <w:r w:rsidR="0039063B" w:rsidRPr="0039063B">
        <w:t xml:space="preserve"> first slides occurred without additional </w:t>
      </w:r>
      <w:r w:rsidR="00A80565">
        <w:t xml:space="preserve">numerical </w:t>
      </w:r>
      <w:r w:rsidR="0039063B" w:rsidRPr="0039063B">
        <w:t>intervention. Here are some numerical observations</w:t>
      </w:r>
      <w:r w:rsidR="00BB797E">
        <w:t xml:space="preserve"> during the initiation of the slide</w:t>
      </w:r>
      <w:r w:rsidR="0039063B" w:rsidRPr="0039063B">
        <w:t>:</w:t>
      </w:r>
    </w:p>
    <w:p w14:paraId="1CB88782" w14:textId="77999CA0" w:rsidR="00064F0A" w:rsidRDefault="0039063B" w:rsidP="00064F0A">
      <w:pPr>
        <w:pStyle w:val="ListParagraph"/>
        <w:numPr>
          <w:ilvl w:val="0"/>
          <w:numId w:val="10"/>
        </w:numPr>
        <w:suppressAutoHyphens/>
        <w:spacing w:after="0" w:line="480" w:lineRule="auto"/>
      </w:pPr>
      <w:r w:rsidRPr="0039063B">
        <w:t>The numerical model indicate</w:t>
      </w:r>
      <w:r w:rsidR="0071367D">
        <w:t xml:space="preserve">d </w:t>
      </w:r>
      <w:r w:rsidRPr="0039063B">
        <w:t xml:space="preserve">the location of the first slides in a manner </w:t>
      </w:r>
      <w:proofErr w:type="gramStart"/>
      <w:r w:rsidRPr="0039063B">
        <w:t>similar to</w:t>
      </w:r>
      <w:proofErr w:type="gramEnd"/>
      <w:r w:rsidRPr="0039063B">
        <w:t xml:space="preserve"> that reported in the Gjerdrum report (see</w:t>
      </w:r>
      <w:r>
        <w:t xml:space="preserve"> </w:t>
      </w:r>
      <w:r w:rsidR="00101CEE">
        <w:fldChar w:fldCharType="begin"/>
      </w:r>
      <w:r w:rsidR="00101CEE">
        <w:instrText xml:space="preserve"> REF _Ref121388761 \h </w:instrText>
      </w:r>
      <w:r w:rsidR="00101CEE">
        <w:fldChar w:fldCharType="separate"/>
      </w:r>
      <w:r w:rsidR="008866CA" w:rsidRPr="009440C5">
        <w:t xml:space="preserve">Figure </w:t>
      </w:r>
      <w:r w:rsidR="008866CA">
        <w:rPr>
          <w:noProof/>
        </w:rPr>
        <w:t>16</w:t>
      </w:r>
      <w:r w:rsidR="00101CEE">
        <w:fldChar w:fldCharType="end"/>
      </w:r>
      <w:r w:rsidR="00101CEE">
        <w:t xml:space="preserve"> </w:t>
      </w:r>
      <w:r w:rsidR="0038571E" w:rsidRPr="0038571E">
        <w:t xml:space="preserve">where the blue color indicates the speed of the first soil blocks). It is possible to achieve this since the model </w:t>
      </w:r>
      <w:proofErr w:type="gramStart"/>
      <w:r w:rsidR="0038571E" w:rsidRPr="0038571E">
        <w:t>is capable of reproducing</w:t>
      </w:r>
      <w:proofErr w:type="gramEnd"/>
      <w:r w:rsidR="0038571E" w:rsidRPr="0038571E">
        <w:t xml:space="preserve"> the quick clay layers with a high sensitivity</w:t>
      </w:r>
      <w:r w:rsidR="00FD3E4B">
        <w:t xml:space="preserve">. Indeed, </w:t>
      </w:r>
      <w:r w:rsidR="0038571E" w:rsidRPr="0038571E">
        <w:t>the quick clay layers are quite shallow at the location of the first slides (at 166 m in</w:t>
      </w:r>
      <w:r w:rsidR="001F4A68">
        <w:t xml:space="preserve"> </w:t>
      </w:r>
      <w:r w:rsidR="00421AEF">
        <w:fldChar w:fldCharType="begin"/>
      </w:r>
      <w:r w:rsidR="00421AEF">
        <w:instrText xml:space="preserve"> REF _Ref120530252 \h </w:instrText>
      </w:r>
      <w:r w:rsidR="00421AEF">
        <w:fldChar w:fldCharType="separate"/>
      </w:r>
      <w:r w:rsidR="008866CA" w:rsidRPr="009440C5">
        <w:t xml:space="preserve">Figure </w:t>
      </w:r>
      <w:r w:rsidR="008866CA">
        <w:rPr>
          <w:noProof/>
        </w:rPr>
        <w:t>10</w:t>
      </w:r>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r w:rsidR="008866CA" w:rsidRPr="009440C5">
        <w:t xml:space="preserve">Figure </w:t>
      </w:r>
      <w:r w:rsidR="008866CA">
        <w:rPr>
          <w:noProof/>
        </w:rPr>
        <w:t>7</w:t>
      </w:r>
      <w:r w:rsidR="00BB1194">
        <w:fldChar w:fldCharType="end"/>
      </w:r>
      <w:r w:rsidR="00BB1194">
        <w:t>).</w:t>
      </w:r>
    </w:p>
    <w:p w14:paraId="585019A1" w14:textId="088247AB" w:rsidR="00D86BBC" w:rsidRPr="00E85168" w:rsidRDefault="00E576A3" w:rsidP="001F0605">
      <w:pPr>
        <w:pStyle w:val="ListParagraph"/>
        <w:numPr>
          <w:ilvl w:val="0"/>
          <w:numId w:val="10"/>
        </w:numPr>
        <w:suppressAutoHyphens/>
        <w:spacing w:after="0" w:line="480" w:lineRule="auto"/>
        <w:rPr>
          <w:lang w:val="en-US"/>
        </w:rPr>
      </w:pPr>
      <w:r>
        <w:lastRenderedPageBreak/>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creek</w:t>
      </w:r>
      <w:r w:rsidR="00E472B0" w:rsidRPr="00E472B0">
        <w:t xml:space="preserve"> (blue color indicates the magnitude of the shear strain</w:t>
      </w:r>
      <w:r w:rsidR="00A37A35">
        <w:t xml:space="preserve"> in </w:t>
      </w:r>
      <w:r w:rsidR="00A37A35">
        <w:fldChar w:fldCharType="begin"/>
      </w:r>
      <w:r w:rsidR="00A37A35">
        <w:instrText xml:space="preserve"> REF _Ref121387803 \h </w:instrText>
      </w:r>
      <w:r w:rsidR="00A37A35">
        <w:fldChar w:fldCharType="separate"/>
      </w:r>
      <w:r w:rsidR="008866CA" w:rsidRPr="009440C5">
        <w:t xml:space="preserve">Figure </w:t>
      </w:r>
      <w:r w:rsidR="008866CA">
        <w:rPr>
          <w:noProof/>
        </w:rPr>
        <w:t>17</w:t>
      </w:r>
      <w:r w:rsidR="00A37A35">
        <w:fldChar w:fldCharType="end"/>
      </w:r>
      <w:r w:rsidR="00E472B0" w:rsidRPr="00E472B0">
        <w:t>). As shear bands</w:t>
      </w:r>
      <w:r w:rsidR="00B010C4">
        <w:t>/fractures</w:t>
      </w:r>
      <w:r w:rsidR="00E472B0" w:rsidRPr="00E472B0">
        <w:t xml:space="preserve"> propagated </w:t>
      </w:r>
      <w:r w:rsidR="00B010C4">
        <w:t xml:space="preserve">backward </w:t>
      </w:r>
      <w:r w:rsidR="00E75B3C">
        <w:t>during</w:t>
      </w:r>
      <w:r w:rsidR="00E472B0" w:rsidRPr="00E472B0">
        <w:t xml:space="preserve"> the retrogressive failure, </w:t>
      </w:r>
      <w:r w:rsidR="0019593A">
        <w:t>these shear band</w:t>
      </w:r>
      <w:r w:rsidR="00E472B0" w:rsidRPr="00E472B0">
        <w:t xml:space="preserve"> were primarily governed by the morphology of</w:t>
      </w:r>
      <w:r w:rsidR="00E75B3C">
        <w:t xml:space="preserve"> the </w:t>
      </w:r>
      <w:r w:rsidR="00E472B0" w:rsidRPr="00E472B0">
        <w:t>quick clay layers during the retrogressive failure.</w:t>
      </w:r>
    </w:p>
    <w:p w14:paraId="178192BA" w14:textId="69ACC549" w:rsidR="00BD5951" w:rsidRDefault="00BD5951" w:rsidP="00BD5951">
      <w:pPr>
        <w:pStyle w:val="Heading2"/>
      </w:pPr>
      <w:r>
        <w:t>Progressive failure mechanism</w:t>
      </w:r>
    </w:p>
    <w:p w14:paraId="0A8DEE92" w14:textId="518D31A6" w:rsidR="0094796A" w:rsidRDefault="00525691" w:rsidP="0094796A">
      <w:pPr>
        <w:suppressAutoHyphens/>
        <w:overflowPunct w:val="0"/>
        <w:autoSpaceDE w:val="0"/>
        <w:autoSpaceDN w:val="0"/>
        <w:adjustRightInd w:val="0"/>
        <w:spacing w:after="0" w:line="480" w:lineRule="auto"/>
        <w:textAlignment w:val="baseline"/>
      </w:pPr>
      <w:r w:rsidRPr="00525691">
        <w:t xml:space="preserve">This section demonstrates a retrogressive failure in the 3D numerical model and compares it with what was reported on site. The first slides in the Gjerdrum landslides were reported to induce a backward propagating fracture pattern. Following this, landslide masses flowed to the southwest (stages 0, 1, 2 in </w:t>
      </w:r>
      <w:r w:rsidR="00434726">
        <w:fldChar w:fldCharType="begin"/>
      </w:r>
      <w:r w:rsidR="00434726">
        <w:instrText xml:space="preserve"> REF _Ref107409727 \h </w:instrText>
      </w:r>
      <w:r w:rsidR="00434726">
        <w:fldChar w:fldCharType="separate"/>
      </w:r>
      <w:r w:rsidR="008866CA" w:rsidRPr="009440C5">
        <w:t xml:space="preserve">Figure </w:t>
      </w:r>
      <w:r w:rsidR="008866CA">
        <w:rPr>
          <w:noProof/>
        </w:rPr>
        <w:t>2</w:t>
      </w:r>
      <w:r w:rsidR="00434726">
        <w:fldChar w:fldCharType="end"/>
      </w:r>
      <w:r w:rsidR="0094796A">
        <w:t>). The quick clay on the slope west of Holmen was stirred and flowed away, leaving a steep, unstable slope to the north. Therefore, retrogressive failure occurred with quick clay debris flowing</w:t>
      </w:r>
      <w:r w:rsidR="00093CEC">
        <w:t xml:space="preserve"> mainly</w:t>
      </w:r>
      <w:r w:rsidR="0094796A">
        <w:t xml:space="preserve"> towards the south. In Stage 7, the landslide event hit </w:t>
      </w:r>
      <w:proofErr w:type="spellStart"/>
      <w:r w:rsidR="0094796A">
        <w:t>Nystulia</w:t>
      </w:r>
      <w:proofErr w:type="spellEnd"/>
      <w:r w:rsidR="0094796A">
        <w:t>, and the landslide masses destroyed buildings along the western side of the landslide area.</w:t>
      </w:r>
    </w:p>
    <w:p w14:paraId="37BA34DC" w14:textId="12FEA95D" w:rsidR="00957D47" w:rsidRDefault="00514318" w:rsidP="008000D1">
      <w:pPr>
        <w:suppressAutoHyphens/>
        <w:overflowPunct w:val="0"/>
        <w:autoSpaceDE w:val="0"/>
        <w:autoSpaceDN w:val="0"/>
        <w:adjustRightInd w:val="0"/>
        <w:spacing w:after="0" w:line="480" w:lineRule="auto"/>
        <w:textAlignment w:val="baseline"/>
      </w:pPr>
      <w:r w:rsidRPr="00514318">
        <w:t xml:space="preserve">Using the numerical model, the entire retrogressive failure can be captured (see </w:t>
      </w:r>
      <w:r w:rsidR="0009683C">
        <w:fldChar w:fldCharType="begin"/>
      </w:r>
      <w:r w:rsidR="0009683C">
        <w:instrText xml:space="preserve"> REF _Ref121398547 \h </w:instrText>
      </w:r>
      <w:r w:rsidR="0009683C">
        <w:fldChar w:fldCharType="separate"/>
      </w:r>
      <w:r w:rsidR="008866CA" w:rsidRPr="009440C5">
        <w:t xml:space="preserve">Figure </w:t>
      </w:r>
      <w:r w:rsidR="008866CA">
        <w:rPr>
          <w:noProof/>
        </w:rPr>
        <w:t>18</w:t>
      </w:r>
      <w:r w:rsidR="0009683C">
        <w:fldChar w:fldCharType="end"/>
      </w:r>
      <w:r w:rsidR="00814565">
        <w:t xml:space="preserve"> </w:t>
      </w:r>
      <w:r w:rsidR="007E2327" w:rsidRPr="007E2327">
        <w:t>for snapshots taken at 20 seconds, 50 seconds, 60 seconds, and 120 seconds; the blue color indicates the magnitude of the shear strains). Approximately 20 seconds after the first slide, the soil remo</w:t>
      </w:r>
      <w:r w:rsidR="00F230C1">
        <w:t>u</w:t>
      </w:r>
      <w:r w:rsidR="007E2327" w:rsidRPr="007E2327">
        <w:t xml:space="preserve">lded and flowed away to the southwest (the black arrow in </w:t>
      </w:r>
      <w:r w:rsidR="00C767F2">
        <w:fldChar w:fldCharType="begin"/>
      </w:r>
      <w:r w:rsidR="00C767F2">
        <w:instrText xml:space="preserve"> REF _Ref121399051 \h </w:instrText>
      </w:r>
      <w:r w:rsidR="00C767F2">
        <w:fldChar w:fldCharType="separate"/>
      </w:r>
      <w:r w:rsidR="008866CA" w:rsidRPr="009440C5">
        <w:t xml:space="preserve">Figure </w:t>
      </w:r>
      <w:r w:rsidR="008866CA">
        <w:rPr>
          <w:noProof/>
        </w:rPr>
        <w:t>19</w:t>
      </w:r>
      <w:r w:rsidR="00C767F2">
        <w:fldChar w:fldCharType="end"/>
      </w:r>
      <w:r w:rsidR="008000D1" w:rsidRPr="008000D1">
        <w:t xml:space="preserve"> indicates the direction of the landslide mass movement). The shear bands/fractures propagated to the north at 50 seconds (see the black dashed line in </w:t>
      </w:r>
      <w:r w:rsidR="00000B3D">
        <w:fldChar w:fldCharType="begin"/>
      </w:r>
      <w:r w:rsidR="00000B3D">
        <w:instrText xml:space="preserve"> REF _Ref121399051 \h </w:instrText>
      </w:r>
      <w:r w:rsidR="00000B3D">
        <w:fldChar w:fldCharType="separate"/>
      </w:r>
      <w:r w:rsidR="008866CA" w:rsidRPr="009440C5">
        <w:t xml:space="preserve">Figure </w:t>
      </w:r>
      <w:r w:rsidR="008866CA">
        <w:rPr>
          <w:noProof/>
        </w:rPr>
        <w:t>19</w:t>
      </w:r>
      <w:r w:rsidR="00000B3D">
        <w:fldChar w:fldCharType="end"/>
      </w:r>
      <w:r w:rsidR="008000D1" w:rsidRPr="008000D1">
        <w:t xml:space="preserve">). Retrogressive failure occurred immediately following the propagation of the shear band at 60 seconds, with remoulded quick clay flowing mainly to the south. On the east side of the landslide, the soil mass collapsed after 60 seconds due to the remoulded clay continuing to liquefy. Further soil movement to the west </w:t>
      </w:r>
      <w:r w:rsidR="008000D1" w:rsidRPr="008000D1">
        <w:lastRenderedPageBreak/>
        <w:t>was induced as a result of this, which was overestimated in comparison with what was observed on site. At 120 seconds in the simulation, the final deposition can be observed.</w:t>
      </w:r>
    </w:p>
    <w:p w14:paraId="7C91F355" w14:textId="3210158F" w:rsidR="00607912" w:rsidRDefault="002802A6" w:rsidP="008000D1">
      <w:pPr>
        <w:suppressAutoHyphens/>
        <w:overflowPunct w:val="0"/>
        <w:autoSpaceDE w:val="0"/>
        <w:autoSpaceDN w:val="0"/>
        <w:adjustRightInd w:val="0"/>
        <w:spacing w:after="0" w:line="480" w:lineRule="auto"/>
        <w:textAlignment w:val="baseline"/>
      </w:pPr>
      <w:r>
        <w:t>In</w:t>
      </w:r>
      <w:r w:rsidR="00431D5D" w:rsidRPr="00431D5D">
        <w:t xml:space="preserve"> </w:t>
      </w:r>
      <w:r>
        <w:fldChar w:fldCharType="begin"/>
      </w:r>
      <w:r>
        <w:instrText xml:space="preserve"> REF _Ref121399051 \h </w:instrText>
      </w:r>
      <w:r>
        <w:fldChar w:fldCharType="separate"/>
      </w:r>
      <w:r w:rsidR="008866CA" w:rsidRPr="009440C5">
        <w:t xml:space="preserve">Figure </w:t>
      </w:r>
      <w:r w:rsidR="008866CA">
        <w:rPr>
          <w:noProof/>
        </w:rPr>
        <w:t>19</w:t>
      </w:r>
      <w:r>
        <w:fldChar w:fldCharType="end"/>
      </w:r>
      <w:r w:rsidR="00607912" w:rsidRPr="00607912">
        <w:t>, we plot</w:t>
      </w:r>
      <w:r w:rsidR="00607912">
        <w:t>ted</w:t>
      </w:r>
      <w:r w:rsidR="00607912" w:rsidRPr="00607912">
        <w:t xml:space="preserve"> two cross sections A-A and B-B in order to better understand the simulation process. These cross-sections were chosen because they captured the main directions of flow. The cross section A-A captures the first part of the landslide flowing towards the west, whereas the cross section B-B captures the part of the landslide flowing towards the south. According to the Varnes' classification of landslides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xml:space="preserve">, </w:t>
      </w:r>
      <w:r w:rsidR="0026531D">
        <w:t>the</w:t>
      </w:r>
      <w:r w:rsidR="00607912" w:rsidRPr="00607912">
        <w:t xml:space="preserve"> cross section </w:t>
      </w:r>
      <w:r w:rsidR="0026531D">
        <w:t xml:space="preserve">A-A </w:t>
      </w:r>
      <w:r w:rsidR="00607912" w:rsidRPr="00607912">
        <w:t>show</w:t>
      </w:r>
      <w:r w:rsidR="0026531D">
        <w:t>ed</w:t>
      </w:r>
      <w:r w:rsidR="00607912" w:rsidRPr="00607912">
        <w:t xml:space="preserve"> the failure mechanism as </w:t>
      </w:r>
      <w:r w:rsidR="00607912" w:rsidRPr="0026531D">
        <w:rPr>
          <w:b/>
          <w:bCs/>
        </w:rPr>
        <w:t>clay rotational slides</w:t>
      </w:r>
      <w:r w:rsidR="00607912" w:rsidRPr="00607912">
        <w:t>. This is due to the sliding of the soil mass along a rotational rupture surface with rapid movement of the sensitive clays</w:t>
      </w:r>
      <w:r w:rsidR="00E63036">
        <w:t xml:space="preserve"> (see </w:t>
      </w:r>
      <w:r w:rsidR="00E63036">
        <w:fldChar w:fldCharType="begin"/>
      </w:r>
      <w:r w:rsidR="00E63036">
        <w:instrText xml:space="preserve"> REF _Ref121401288 \h </w:instrText>
      </w:r>
      <w:r w:rsidR="00E63036">
        <w:fldChar w:fldCharType="separate"/>
      </w:r>
      <w:r w:rsidR="008866CA" w:rsidRPr="009440C5">
        <w:t xml:space="preserve">Figure </w:t>
      </w:r>
      <w:r w:rsidR="008866CA">
        <w:rPr>
          <w:noProof/>
        </w:rPr>
        <w:t>20</w:t>
      </w:r>
      <w:r w:rsidR="00E63036">
        <w:fldChar w:fldCharType="end"/>
      </w:r>
      <w:r w:rsidR="00E63036">
        <w:t>)</w:t>
      </w:r>
      <w:r w:rsidR="00607912" w:rsidRPr="00607912">
        <w:t xml:space="preserve">. </w:t>
      </w:r>
      <w:r w:rsidR="0026531D">
        <w:t>The</w:t>
      </w:r>
      <w:r w:rsidR="00607912" w:rsidRPr="00607912">
        <w:t xml:space="preserve"> cross section B-B, however, clearly displayed a </w:t>
      </w:r>
      <w:r w:rsidR="00607912" w:rsidRPr="004B2391">
        <w:rPr>
          <w:b/>
          <w:bCs/>
        </w:rPr>
        <w:t>retrogressive flow slide</w:t>
      </w:r>
      <w:r w:rsidR="00607912" w:rsidRPr="00607912">
        <w:t xml:space="preserve"> according to Varnes' classification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The failure is characterized by a rapid flow of liquefied sensitive clays with multiple retrogressive clay blocks dislocated and remoulded</w:t>
      </w:r>
      <w:r w:rsidR="00B172FF">
        <w:t xml:space="preserve"> (see </w:t>
      </w:r>
      <w:r w:rsidR="00B172FF">
        <w:fldChar w:fldCharType="begin"/>
      </w:r>
      <w:r w:rsidR="00B172FF">
        <w:instrText xml:space="preserve"> REF _Ref121402074 \h </w:instrText>
      </w:r>
      <w:r w:rsidR="00B172FF">
        <w:fldChar w:fldCharType="separate"/>
      </w:r>
      <w:r w:rsidR="008866CA" w:rsidRPr="009440C5">
        <w:t xml:space="preserve">Figure </w:t>
      </w:r>
      <w:r w:rsidR="008866CA">
        <w:rPr>
          <w:noProof/>
        </w:rPr>
        <w:t>21</w:t>
      </w:r>
      <w:r w:rsidR="00B172FF">
        <w:fldChar w:fldCharType="end"/>
      </w:r>
      <w:r w:rsidR="00B172FF">
        <w:t>)</w:t>
      </w:r>
      <w:r w:rsidR="00607912" w:rsidRPr="00607912">
        <w:t>.</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31732968" w:rsidR="00431D5D" w:rsidRPr="00675046" w:rsidRDefault="006C64AA" w:rsidP="00675046">
      <w:pPr>
        <w:pStyle w:val="Caption"/>
      </w:pPr>
      <w:bookmarkStart w:id="150" w:name="_Ref121398547"/>
      <w:r w:rsidRPr="009440C5">
        <w:lastRenderedPageBreak/>
        <w:t xml:space="preserve">Figure </w:t>
      </w:r>
      <w:fldSimple w:instr=" SEQ Figure \* ARABIC ">
        <w:r w:rsidR="008866CA">
          <w:rPr>
            <w:noProof/>
          </w:rPr>
          <w:t>18</w:t>
        </w:r>
      </w:fldSimple>
      <w:bookmarkEnd w:id="150"/>
      <w:r w:rsidRPr="009440C5">
        <w:t xml:space="preserve"> Development of </w:t>
      </w:r>
      <w:r w:rsidR="00A97F81">
        <w:t>soil movement</w:t>
      </w:r>
      <w:r w:rsidRPr="009440C5">
        <w:t xml:space="preserve"> </w:t>
      </w:r>
      <w:r w:rsidR="00BA426B">
        <w:t>after</w:t>
      </w:r>
      <w:r w:rsidRPr="009440C5">
        <w:t xml:space="preserve"> the first slide</w:t>
      </w:r>
      <w:r w:rsidR="00BA426B">
        <w:t>s</w:t>
      </w:r>
    </w:p>
    <w:p w14:paraId="3103D869" w14:textId="7A38CB68" w:rsidR="00A4310B" w:rsidRDefault="00FD1942" w:rsidP="005212AB">
      <w:pPr>
        <w:pStyle w:val="Caption"/>
        <w:spacing w:after="0"/>
      </w:pPr>
      <w:r>
        <w:rPr>
          <w:noProof/>
        </w:rPr>
        <w:drawing>
          <wp:inline distT="0" distB="0" distL="0" distR="0" wp14:anchorId="7EE5FCC1" wp14:editId="5F2FCBF4">
            <wp:extent cx="5387439" cy="8550832"/>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87439" cy="8550832"/>
                    </a:xfrm>
                    <a:prstGeom prst="rect">
                      <a:avLst/>
                    </a:prstGeom>
                    <a:noFill/>
                    <a:ln>
                      <a:noFill/>
                    </a:ln>
                  </pic:spPr>
                </pic:pic>
              </a:graphicData>
            </a:graphic>
          </wp:inline>
        </w:drawing>
      </w:r>
    </w:p>
    <w:p w14:paraId="4BCC273C" w14:textId="5470CC12" w:rsidR="009D51C6" w:rsidRDefault="009D51C6" w:rsidP="00A4310B">
      <w:pPr>
        <w:pStyle w:val="Caption"/>
      </w:pPr>
      <w:bookmarkStart w:id="151" w:name="_Ref121399051"/>
      <w:r w:rsidRPr="009440C5">
        <w:lastRenderedPageBreak/>
        <w:t xml:space="preserve">Figure </w:t>
      </w:r>
      <w:fldSimple w:instr=" SEQ Figure \* ARABIC ">
        <w:r w:rsidR="008866CA">
          <w:rPr>
            <w:noProof/>
          </w:rPr>
          <w:t>19</w:t>
        </w:r>
      </w:fldSimple>
      <w:bookmarkEnd w:id="151"/>
      <w:r w:rsidRPr="009440C5">
        <w:t xml:space="preserve"> Development of shear band of the first slide</w:t>
      </w:r>
      <w:r w:rsidR="00A97F81">
        <w:t>s</w:t>
      </w:r>
    </w:p>
    <w:p w14:paraId="53BEEB64" w14:textId="19A0B9A5" w:rsidR="00320D7D" w:rsidRDefault="00DE509C" w:rsidP="00A41E62">
      <w:pPr>
        <w:spacing w:before="120" w:after="0" w:line="240" w:lineRule="auto"/>
        <w:jc w:val="center"/>
        <w:rPr>
          <w:noProof/>
          <w:lang w:eastAsia="en-GB"/>
        </w:rPr>
      </w:pPr>
      <w:r>
        <w:rPr>
          <w:noProof/>
          <w:lang w:eastAsia="en-GB"/>
        </w:rPr>
        <w:drawing>
          <wp:inline distT="0" distB="0" distL="0" distR="0" wp14:anchorId="0177A2A1" wp14:editId="78EFA032">
            <wp:extent cx="5301027"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1027" cy="4114800"/>
                    </a:xfrm>
                    <a:prstGeom prst="rect">
                      <a:avLst/>
                    </a:prstGeom>
                    <a:noFill/>
                    <a:ln>
                      <a:noFill/>
                    </a:ln>
                  </pic:spPr>
                </pic:pic>
              </a:graphicData>
            </a:graphic>
          </wp:inline>
        </w:drawing>
      </w:r>
    </w:p>
    <w:p w14:paraId="754FA169" w14:textId="3C000EAF" w:rsidR="005C6CC9" w:rsidRDefault="005C6CC9" w:rsidP="005C6CC9">
      <w:pPr>
        <w:pStyle w:val="Caption"/>
      </w:pPr>
      <w:bookmarkStart w:id="152" w:name="_Ref121401288"/>
      <w:r w:rsidRPr="009440C5">
        <w:t xml:space="preserve">Figure </w:t>
      </w:r>
      <w:fldSimple w:instr=" SEQ Figure \* ARABIC ">
        <w:r w:rsidR="008866CA">
          <w:rPr>
            <w:noProof/>
          </w:rPr>
          <w:t>20</w:t>
        </w:r>
      </w:fldSimple>
      <w:bookmarkEnd w:id="152"/>
      <w:r w:rsidRPr="009440C5">
        <w:t xml:space="preserve"> </w:t>
      </w:r>
      <w:r w:rsidR="004F12FB">
        <w:t>Development of shear bands in cross section A-A</w:t>
      </w:r>
    </w:p>
    <w:p w14:paraId="0EF92395" w14:textId="5A196A50" w:rsidR="00D76591" w:rsidRDefault="00DE509C" w:rsidP="00A41E62">
      <w:pPr>
        <w:spacing w:before="120" w:after="0" w:line="240" w:lineRule="auto"/>
        <w:jc w:val="center"/>
        <w:rPr>
          <w:noProof/>
          <w:lang w:eastAsia="en-GB"/>
        </w:rPr>
      </w:pPr>
      <w:r>
        <w:rPr>
          <w:noProof/>
          <w:lang w:eastAsia="en-GB"/>
        </w:rPr>
        <w:drawing>
          <wp:inline distT="0" distB="0" distL="0" distR="0" wp14:anchorId="0E8D2F20" wp14:editId="3C1B7CB3">
            <wp:extent cx="5400451"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451" cy="4114800"/>
                    </a:xfrm>
                    <a:prstGeom prst="rect">
                      <a:avLst/>
                    </a:prstGeom>
                    <a:noFill/>
                    <a:ln>
                      <a:noFill/>
                    </a:ln>
                  </pic:spPr>
                </pic:pic>
              </a:graphicData>
            </a:graphic>
          </wp:inline>
        </w:drawing>
      </w:r>
    </w:p>
    <w:p w14:paraId="496667FC" w14:textId="49167B55" w:rsidR="005C6CC9" w:rsidRDefault="005C6CC9" w:rsidP="005C6CC9">
      <w:pPr>
        <w:pStyle w:val="Caption"/>
      </w:pPr>
      <w:bookmarkStart w:id="153" w:name="_Ref121402074"/>
      <w:r w:rsidRPr="009440C5">
        <w:lastRenderedPageBreak/>
        <w:t xml:space="preserve">Figure </w:t>
      </w:r>
      <w:fldSimple w:instr=" SEQ Figure \* ARABIC ">
        <w:r w:rsidR="008866CA">
          <w:rPr>
            <w:noProof/>
          </w:rPr>
          <w:t>21</w:t>
        </w:r>
      </w:fldSimple>
      <w:bookmarkEnd w:id="153"/>
      <w:r w:rsidRPr="009440C5">
        <w:t xml:space="preserve"> </w:t>
      </w:r>
      <w:r w:rsidR="004F12FB">
        <w:t>Development of shear bands in cross section B-B</w:t>
      </w:r>
    </w:p>
    <w:p w14:paraId="60E69B2C" w14:textId="662193FF" w:rsidR="00BD5951" w:rsidRDefault="0034102F" w:rsidP="00BD5951">
      <w:pPr>
        <w:pStyle w:val="Heading2"/>
        <w:rPr>
          <w:rFonts w:eastAsiaTheme="minorHAnsi" w:cstheme="minorBidi"/>
          <w:szCs w:val="22"/>
        </w:rPr>
      </w:pPr>
      <w:r>
        <w:rPr>
          <w:rFonts w:eastAsiaTheme="minorHAnsi" w:cstheme="minorBidi"/>
          <w:szCs w:val="22"/>
        </w:rPr>
        <w:t>Influence of</w:t>
      </w:r>
      <w:r w:rsidR="008948F8" w:rsidRPr="00D14CF9">
        <w:rPr>
          <w:rFonts w:eastAsiaTheme="minorHAnsi" w:cstheme="minorBidi"/>
          <w:szCs w:val="22"/>
        </w:rPr>
        <w:t xml:space="preserve"> </w:t>
      </w:r>
      <w:r w:rsidR="00E263CD">
        <w:rPr>
          <w:rFonts w:eastAsiaTheme="minorHAnsi" w:cstheme="minorBidi"/>
          <w:szCs w:val="22"/>
        </w:rPr>
        <w:t>stress-strain curve</w:t>
      </w:r>
      <w:r>
        <w:rPr>
          <w:rFonts w:eastAsiaTheme="minorHAnsi" w:cstheme="minorBidi"/>
          <w:szCs w:val="22"/>
        </w:rPr>
        <w:t xml:space="preserve"> in retrogression distances</w:t>
      </w:r>
    </w:p>
    <w:p w14:paraId="33D16981" w14:textId="128B7E7F" w:rsidR="005D60A1" w:rsidRDefault="003C6A64" w:rsidP="00272806">
      <w:pPr>
        <w:spacing w:after="0" w:line="240" w:lineRule="auto"/>
        <w:jc w:val="center"/>
      </w:pPr>
      <w:r>
        <w:rPr>
          <w:noProof/>
        </w:rPr>
        <w:drawing>
          <wp:inline distT="0" distB="0" distL="0" distR="0" wp14:anchorId="6315D1FA" wp14:editId="2AAB8EA1">
            <wp:extent cx="5727700" cy="28467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61FE406C" w14:textId="5D82E040" w:rsidR="00FB60A1" w:rsidRDefault="00A6030B" w:rsidP="00A6030B">
      <w:pPr>
        <w:pStyle w:val="Caption"/>
      </w:pPr>
      <w:bookmarkStart w:id="154" w:name="_Ref121405697"/>
      <w:r w:rsidRPr="009440C5">
        <w:t xml:space="preserve">Figure </w:t>
      </w:r>
      <w:fldSimple w:instr=" SEQ Figure \* ARABIC ">
        <w:r w:rsidR="008866CA">
          <w:rPr>
            <w:noProof/>
          </w:rPr>
          <w:t>22</w:t>
        </w:r>
      </w:fldSimple>
      <w:bookmarkEnd w:id="154"/>
      <w:r w:rsidRPr="009440C5">
        <w:t xml:space="preserve"> </w:t>
      </w:r>
      <w:r w:rsidR="00EF70E3" w:rsidRPr="00EF70E3">
        <w:t xml:space="preserve">Influence of stress-strain curve in </w:t>
      </w:r>
      <w:r w:rsidR="00EF70E3">
        <w:t>the failure mechanism</w:t>
      </w:r>
    </w:p>
    <w:p w14:paraId="37380EED" w14:textId="44D81422" w:rsidR="00236EC4" w:rsidRDefault="00D9528D" w:rsidP="00236EC4">
      <w:pPr>
        <w:suppressAutoHyphens/>
        <w:overflowPunct w:val="0"/>
        <w:autoSpaceDE w:val="0"/>
        <w:autoSpaceDN w:val="0"/>
        <w:adjustRightInd w:val="0"/>
        <w:spacing w:after="0" w:line="480" w:lineRule="auto"/>
        <w:textAlignment w:val="baseline"/>
        <w:rPr>
          <w:rFonts w:eastAsiaTheme="minorEastAsia"/>
        </w:rPr>
      </w:pPr>
      <w:r w:rsidRPr="00D9528D">
        <w:t>In this section, we examine the influence of stress-strain behavior on the failure mechanism of sensitive clay landslides. The stress-strain curve is assumed to satisfy equation</w:t>
      </w:r>
      <w:r>
        <w:t xml:space="preserve"> </w:t>
      </w:r>
      <w:r w:rsidR="002F1A1B">
        <w:fldChar w:fldCharType="begin"/>
      </w:r>
      <w:r w:rsidR="002F1A1B">
        <w:instrText xml:space="preserve"> REF _Ref121405546 \h </w:instrText>
      </w:r>
      <w:r w:rsidR="002F1A1B">
        <w:fldChar w:fldCharType="separate"/>
      </w:r>
      <w:r w:rsidR="008866CA" w:rsidRPr="009440C5">
        <w:rPr>
          <w:rFonts w:cs="Times New Roman"/>
        </w:rPr>
        <w:t>(</w:t>
      </w:r>
      <w:r w:rsidR="008866CA">
        <w:rPr>
          <w:rFonts w:cs="Times New Roman"/>
          <w:noProof/>
        </w:rPr>
        <w:t>4</w:t>
      </w:r>
      <w:r w:rsidR="002F1A1B">
        <w:fldChar w:fldCharType="end"/>
      </w:r>
      <w:r w:rsidR="002F1A1B">
        <w:t xml:space="preserve">). </w:t>
      </w:r>
      <w:r w:rsidR="00236EC4" w:rsidRPr="00236EC4">
        <w:t>Thus, stress-strain behavior is governed by two parameters. The first parameter is the remoulded undrained shear strength of the clay. The second parameter is the accumulated shear strain required to obtain a 95% reduction in shear strength. It is important to note that the former illustrates the sensitivity of clay, while the latter controls how quickly a material will soften. A sensitivity analysis revealed that there are three different mechanisms</w:t>
      </w:r>
      <w:r w:rsidR="001B1E50">
        <w:rPr>
          <w:rFonts w:eastAsiaTheme="minorEastAsia"/>
        </w:rPr>
        <w:t xml:space="preserve"> </w:t>
      </w:r>
      <w:r w:rsidR="00931BD3">
        <w:rPr>
          <w:rFonts w:eastAsiaTheme="minorEastAsia"/>
        </w:rPr>
        <w:t xml:space="preserve">(see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r w:rsidR="008866CA" w:rsidRPr="009440C5">
        <w:t xml:space="preserve">Figure </w:t>
      </w:r>
      <w:r w:rsidR="008866CA">
        <w:rPr>
          <w:noProof/>
        </w:rPr>
        <w:t>22</w:t>
      </w:r>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p>
    <w:p w14:paraId="01552210" w14:textId="1799D01F" w:rsidR="00E37E13" w:rsidRDefault="00CA1DEA" w:rsidP="00236EC4">
      <w:pPr>
        <w:pStyle w:val="ListParagraph"/>
        <w:numPr>
          <w:ilvl w:val="0"/>
          <w:numId w:val="22"/>
        </w:numPr>
        <w:suppressAutoHyphens/>
        <w:spacing w:after="0" w:line="480" w:lineRule="auto"/>
      </w:pPr>
      <w:r w:rsidRPr="00CA1DEA">
        <w:t>The shear bands develop without failure: there is no movement of the soil mass (similar patterns emerge in</w:t>
      </w:r>
      <w:r>
        <w:t xml:space="preserve"> </w:t>
      </w:r>
      <w:r w:rsidR="00230C5E">
        <w:fldChar w:fldCharType="begin"/>
      </w:r>
      <w:r w:rsidR="00230C5E">
        <w:instrText xml:space="preserve"> REF _Ref121387803 \h </w:instrText>
      </w:r>
      <w:r w:rsidR="00230C5E">
        <w:fldChar w:fldCharType="separate"/>
      </w:r>
      <w:r w:rsidR="008866CA" w:rsidRPr="009440C5">
        <w:t xml:space="preserve">Figure </w:t>
      </w:r>
      <w:r w:rsidR="008866CA">
        <w:rPr>
          <w:noProof/>
        </w:rPr>
        <w:t>17</w:t>
      </w:r>
      <w:r w:rsidR="00230C5E">
        <w:fldChar w:fldCharType="end"/>
      </w:r>
      <w:r w:rsidR="00526FD4">
        <w:t xml:space="preserve"> </w:t>
      </w:r>
      <w:r w:rsidRPr="00CA1DEA">
        <w:t xml:space="preserve">but with a smaller magnitude of shear strain). The failure mechanism is associated with clay with low sensitivity and low softening rate, with the remoulded undrained shear strength of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r w:rsidR="00DD1B46">
        <w:t>5</w:t>
      </w:r>
      <w:r w:rsidR="00E37E13">
        <w:t>.</w:t>
      </w:r>
    </w:p>
    <w:p w14:paraId="7DB77C58" w14:textId="7407C4FB" w:rsidR="00E37E13" w:rsidRDefault="00CA1DEA" w:rsidP="00E37E13">
      <w:pPr>
        <w:pStyle w:val="ListParagraph"/>
        <w:numPr>
          <w:ilvl w:val="0"/>
          <w:numId w:val="22"/>
        </w:numPr>
        <w:suppressAutoHyphens/>
        <w:spacing w:after="0" w:line="480" w:lineRule="auto"/>
      </w:pPr>
      <w:r w:rsidRPr="00CA1DEA">
        <w:t>Rotational slides: If the clay has a high</w:t>
      </w:r>
      <w:r w:rsidR="00E16EF1">
        <w:t>er</w:t>
      </w:r>
      <w:r w:rsidRPr="00CA1DEA">
        <w:t xml:space="preserve"> sensitivity and </w:t>
      </w:r>
      <w:r w:rsidR="00E16EF1">
        <w:t xml:space="preserve">a higher </w:t>
      </w:r>
      <w:r w:rsidRPr="00CA1DEA">
        <w:t xml:space="preserve">softening rate, rotational slides will occur </w:t>
      </w:r>
      <w:r w:rsidR="001C0CB9">
        <w:t>as the</w:t>
      </w:r>
      <w:r w:rsidRPr="00CA1DEA">
        <w:t xml:space="preserve"> major failure</w:t>
      </w:r>
      <w:r w:rsidR="001C0CB9">
        <w:t xml:space="preserve"> mechanism</w:t>
      </w:r>
      <w:r w:rsidRPr="00CA1DEA">
        <w:t xml:space="preserve"> illustrated in</w:t>
      </w:r>
      <w:r w:rsidR="004D2A6B">
        <w:t xml:space="preserve"> </w:t>
      </w:r>
      <w:r w:rsidR="004D2A6B">
        <w:fldChar w:fldCharType="begin"/>
      </w:r>
      <w:r w:rsidR="004D2A6B">
        <w:instrText xml:space="preserve"> REF _Ref121401288 \h </w:instrText>
      </w:r>
      <w:r w:rsidR="004D2A6B">
        <w:fldChar w:fldCharType="separate"/>
      </w:r>
      <w:r w:rsidR="008866CA" w:rsidRPr="009440C5">
        <w:t xml:space="preserve">Figure </w:t>
      </w:r>
      <w:r w:rsidR="008866CA">
        <w:rPr>
          <w:noProof/>
        </w:rPr>
        <w:t>20</w:t>
      </w:r>
      <w:r w:rsidR="004D2A6B">
        <w:fldChar w:fldCharType="end"/>
      </w:r>
      <w:r w:rsidR="004D2A6B">
        <w:t xml:space="preserve">. </w:t>
      </w:r>
      <w:r w:rsidR="007F124D" w:rsidRPr="007F124D">
        <w:lastRenderedPageBreak/>
        <w:t xml:space="preserve">Therefore, the retrogressive distance was lower than what was observed on site </w:t>
      </w:r>
      <w:r w:rsidR="00482375">
        <w:t xml:space="preserve">(see </w:t>
      </w:r>
      <w:r w:rsidR="00482375">
        <w:fldChar w:fldCharType="begin"/>
      </w:r>
      <w:r w:rsidR="00482375">
        <w:instrText xml:space="preserve"> REF _Ref121406501 \h </w:instrText>
      </w:r>
      <w:r w:rsidR="00482375">
        <w:fldChar w:fldCharType="separate"/>
      </w:r>
      <w:r w:rsidR="008866CA" w:rsidRPr="009440C5">
        <w:t xml:space="preserve">Figure </w:t>
      </w:r>
      <w:r w:rsidR="008866CA">
        <w:rPr>
          <w:noProof/>
        </w:rPr>
        <w:t>23</w:t>
      </w:r>
      <w:r w:rsidR="00482375">
        <w:fldChar w:fldCharType="end"/>
      </w:r>
      <w:r w:rsidR="00482375">
        <w:t>)</w:t>
      </w:r>
      <w:r w:rsidR="00A354A0">
        <w:t>.</w:t>
      </w:r>
    </w:p>
    <w:p w14:paraId="525459EC" w14:textId="1B2EEED3" w:rsidR="00A354A0" w:rsidRDefault="007F124D" w:rsidP="00E37E13">
      <w:pPr>
        <w:pStyle w:val="ListParagraph"/>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 the remoulded undrained shear strength of 0.5</w:t>
      </w:r>
      <w:r w:rsidR="008C462C">
        <w:t xml:space="preserve"> </w:t>
      </w:r>
      <w:r w:rsidRPr="007F124D">
        <w:t>kPa and</w:t>
      </w:r>
      <w:r w:rsidR="00F6216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t xml:space="preserve"> </w:t>
      </w:r>
      <w:r w:rsidR="009D7B6F" w:rsidRPr="009D7B6F">
        <w:t>less than 0.25, retrogressive slides are observed with the failure mechanism shown in</w:t>
      </w:r>
      <w:r w:rsidR="00DC280A">
        <w:t xml:space="preserve"> </w:t>
      </w:r>
      <w:r w:rsidR="00DC280A">
        <w:fldChar w:fldCharType="begin"/>
      </w:r>
      <w:r w:rsidR="00DC280A">
        <w:instrText xml:space="preserve"> REF _Ref121402074 \h </w:instrText>
      </w:r>
      <w:r w:rsidR="00DC280A">
        <w:fldChar w:fldCharType="separate"/>
      </w:r>
      <w:r w:rsidR="008866CA" w:rsidRPr="009440C5">
        <w:t xml:space="preserve">Figure </w:t>
      </w:r>
      <w:r w:rsidR="008866CA">
        <w:rPr>
          <w:noProof/>
        </w:rPr>
        <w:t>21</w:t>
      </w:r>
      <w:r w:rsidR="00DC280A">
        <w:fldChar w:fldCharType="end"/>
      </w:r>
      <w:r w:rsidR="00DC280A">
        <w:t xml:space="preserve">. </w:t>
      </w:r>
      <w:r w:rsidR="009D7B6F" w:rsidRPr="009D7B6F">
        <w:t xml:space="preserve">As a result, the retrogressive distance was higher and closer to what was observed on site </w:t>
      </w:r>
      <w:r w:rsidR="00482375">
        <w:t xml:space="preserve">(see </w:t>
      </w:r>
      <w:r w:rsidR="00482375">
        <w:fldChar w:fldCharType="begin"/>
      </w:r>
      <w:r w:rsidR="00482375">
        <w:instrText xml:space="preserve"> REF _Ref121406498 \h </w:instrText>
      </w:r>
      <w:r w:rsidR="00482375">
        <w:fldChar w:fldCharType="separate"/>
      </w:r>
      <w:r w:rsidR="008866CA" w:rsidRPr="009440C5">
        <w:t xml:space="preserve">Figure </w:t>
      </w:r>
      <w:r w:rsidR="008866CA">
        <w:rPr>
          <w:noProof/>
        </w:rPr>
        <w:t>24</w:t>
      </w:r>
      <w:r w:rsidR="00482375">
        <w:fldChar w:fldCharType="end"/>
      </w:r>
      <w:r w:rsidR="00482375">
        <w:t>)</w:t>
      </w:r>
      <w:r w:rsidR="007C581E">
        <w:t>.</w:t>
      </w:r>
      <w:r w:rsidR="004B7DCD">
        <w:t xml:space="preserve"> Reducing either the remoulded undrained shear strength and/or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p>
    <w:p w14:paraId="060FF124" w14:textId="74458BAA" w:rsidR="00FB60A1" w:rsidRPr="009D7B6F" w:rsidRDefault="009D7B6F" w:rsidP="009D7B6F">
      <w:pPr>
        <w:suppressAutoHyphens/>
        <w:spacing w:after="0" w:line="480" w:lineRule="auto"/>
        <w:ind w:left="360"/>
        <w:rPr>
          <w:b/>
          <w:iCs/>
          <w:szCs w:val="18"/>
        </w:rPr>
      </w:pPr>
      <w:r w:rsidRPr="009D7B6F">
        <w:rPr>
          <w:bCs/>
          <w:iCs/>
          <w:szCs w:val="18"/>
        </w:rPr>
        <w:t xml:space="preserve">Our study demonstrates the influence of stress-strain behavior on the failure mechanism of sensitive clay landslides. However, this analysis is based on the hypotheses that (a) </w:t>
      </w:r>
      <w:r w:rsidR="00A0497B">
        <w:rPr>
          <w:bCs/>
          <w:iCs/>
          <w:szCs w:val="18"/>
        </w:rPr>
        <w:t>e</w:t>
      </w:r>
      <w:r w:rsidR="003C0BFC" w:rsidRPr="003C0BFC">
        <w:rPr>
          <w:bCs/>
          <w:iCs/>
          <w:szCs w:val="18"/>
        </w:rPr>
        <w:t xml:space="preserve">ach layer of soil is homogeneous, and the stress-strain relationship </w:t>
      </w:r>
      <w:r w:rsidR="00860F1E">
        <w:rPr>
          <w:bCs/>
          <w:iCs/>
          <w:szCs w:val="18"/>
        </w:rPr>
        <w:t>based on</w:t>
      </w:r>
      <w:r w:rsidR="003C0BFC">
        <w:rPr>
          <w:bCs/>
          <w:iCs/>
          <w:szCs w:val="18"/>
        </w:rPr>
        <w:t xml:space="preserve"> equation </w:t>
      </w:r>
      <w:r w:rsidR="003C0BFC">
        <w:fldChar w:fldCharType="begin"/>
      </w:r>
      <w:r w:rsidR="003C0BFC">
        <w:instrText xml:space="preserve"> REF _Ref486536757 \h </w:instrText>
      </w:r>
      <w:r w:rsidR="003C0BFC">
        <w:fldChar w:fldCharType="separate"/>
      </w:r>
      <w:r w:rsidR="008866CA" w:rsidRPr="009440C5">
        <w:rPr>
          <w:rFonts w:cs="Times New Roman"/>
        </w:rPr>
        <w:t>(</w:t>
      </w:r>
      <w:r w:rsidR="008866CA">
        <w:rPr>
          <w:rFonts w:cs="Times New Roman"/>
          <w:noProof/>
        </w:rPr>
        <w:t>4</w:t>
      </w:r>
      <w:r w:rsidR="008866CA" w:rsidRPr="009440C5">
        <w:rPr>
          <w:rFonts w:cs="Times New Roman"/>
        </w:rPr>
        <w:t>)</w:t>
      </w:r>
      <w:r w:rsidR="003C0BFC">
        <w:fldChar w:fldCharType="end"/>
      </w:r>
      <w:r w:rsidR="00686F04">
        <w:t xml:space="preserve"> which was</w:t>
      </w:r>
      <w:r w:rsidR="003C0BFC" w:rsidRPr="003C0BFC">
        <w:rPr>
          <w:bCs/>
          <w:iCs/>
          <w:szCs w:val="18"/>
        </w:rPr>
        <w:t xml:space="preserve"> used to average the mechanical behavior of the clay</w:t>
      </w:r>
      <w:r w:rsidR="000677DB">
        <w:t xml:space="preserve">; (b) </w:t>
      </w:r>
      <w:r w:rsidR="005C0AA5" w:rsidRPr="005C0AA5">
        <w:t xml:space="preserve">the stress-strain curve is </w:t>
      </w:r>
      <w:r w:rsidR="005B46B6">
        <w:t>constructed</w:t>
      </w:r>
      <w:r w:rsidR="005C0AA5" w:rsidRPr="005C0AA5">
        <w:t xml:space="preserve"> with the mesh size (1m mesh in this case) in order to prevent strain localization. </w:t>
      </w:r>
      <w:r w:rsidR="00686F04">
        <w:t xml:space="preserve">Other mesh sizes </w:t>
      </w:r>
      <w:proofErr w:type="gramStart"/>
      <w:r w:rsidR="00686F04">
        <w:t>requires</w:t>
      </w:r>
      <w:proofErr w:type="gramEnd"/>
      <w:r w:rsidR="00686F04">
        <w:t xml:space="preserve"> scaling adjustment. </w:t>
      </w:r>
      <w:r w:rsidR="005C0AA5" w:rsidRPr="005C0AA5">
        <w:t>In the literature, the scaling method has been shown to mitigate mesh dependence in landslide analysis</w:t>
      </w:r>
      <w:r w:rsidR="00DA4ED9">
        <w:t xml:space="preserve"> </w:t>
      </w:r>
      <w:r w:rsidR="005548CF">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5548CF">
        <w:fldChar w:fldCharType="separate"/>
      </w:r>
      <w:r w:rsidR="005548CF">
        <w:rPr>
          <w:noProof/>
        </w:rPr>
        <w:t>(Tran &amp; Solowski, 2019)</w:t>
      </w:r>
      <w:r w:rsidR="005548CF">
        <w:fldChar w:fldCharType="end"/>
      </w:r>
      <w:r w:rsidR="005548CF">
        <w:t>.</w:t>
      </w:r>
    </w:p>
    <w:p w14:paraId="099146FE" w14:textId="5B334F2A" w:rsidR="004D2A6B" w:rsidRDefault="004D2A6B">
      <w:pPr>
        <w:jc w:val="left"/>
        <w:rPr>
          <w:noProof/>
        </w:rPr>
      </w:pPr>
      <w:r>
        <w:rPr>
          <w:noProof/>
        </w:rPr>
        <w:br w:type="page"/>
      </w:r>
    </w:p>
    <w:p w14:paraId="35E2AB78" w14:textId="77777777" w:rsidR="00482375" w:rsidRPr="00FB60A1" w:rsidRDefault="00482375" w:rsidP="00482375">
      <w:pPr>
        <w:spacing w:after="0" w:line="240" w:lineRule="auto"/>
        <w:jc w:val="center"/>
      </w:pPr>
      <w:r>
        <w:rPr>
          <w:noProof/>
        </w:rPr>
        <w:lastRenderedPageBreak/>
        <w:drawing>
          <wp:inline distT="0" distB="0" distL="0" distR="0" wp14:anchorId="468D67D5" wp14:editId="39D51F5C">
            <wp:extent cx="4516829" cy="4114800"/>
            <wp:effectExtent l="0" t="0" r="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53D8FDCC" w14:textId="0D1BAE24" w:rsidR="00482375" w:rsidRDefault="00482375" w:rsidP="00482375">
      <w:pPr>
        <w:pStyle w:val="Caption"/>
      </w:pPr>
      <w:bookmarkStart w:id="155" w:name="_Ref121406501"/>
      <w:r w:rsidRPr="009440C5">
        <w:t xml:space="preserve">Figure </w:t>
      </w:r>
      <w:fldSimple w:instr=" SEQ Figure \* ARABIC ">
        <w:r w:rsidR="008866CA">
          <w:rPr>
            <w:noProof/>
          </w:rPr>
          <w:t>23</w:t>
        </w:r>
      </w:fldSimple>
      <w:bookmarkEnd w:id="155"/>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Caption"/>
        <w:spacing w:after="0"/>
      </w:pPr>
      <w:r>
        <w:rPr>
          <w:noProof/>
        </w:rPr>
        <w:drawing>
          <wp:inline distT="0" distB="0" distL="0" distR="0" wp14:anchorId="0E7FFC39" wp14:editId="5791DA71">
            <wp:extent cx="4516829"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003DB039" w14:textId="595A5538" w:rsidR="00971F90" w:rsidRDefault="001C3C65" w:rsidP="00FB60A1">
      <w:pPr>
        <w:pStyle w:val="Caption"/>
        <w:rPr>
          <w:noProof/>
        </w:rPr>
      </w:pPr>
      <w:bookmarkStart w:id="156" w:name="_Ref121406498"/>
      <w:r w:rsidRPr="009440C5">
        <w:t xml:space="preserve">Figure </w:t>
      </w:r>
      <w:fldSimple w:instr=" SEQ Figure \* ARABIC ">
        <w:r w:rsidR="008866CA">
          <w:rPr>
            <w:noProof/>
          </w:rPr>
          <w:t>24</w:t>
        </w:r>
      </w:fldSimple>
      <w:bookmarkEnd w:id="156"/>
      <w:r w:rsidRPr="009440C5">
        <w:t xml:space="preserve"> </w:t>
      </w:r>
      <w:r w:rsidR="00FB60A1" w:rsidRPr="00FB60A1">
        <w:t xml:space="preserve">Prediction of retrogression distance in the case of retrogressive slides </w:t>
      </w:r>
    </w:p>
    <w:p w14:paraId="1B68AC4F" w14:textId="3FCDECE0" w:rsidR="001C3C65" w:rsidRDefault="00B4198A" w:rsidP="00715EA5">
      <w:pPr>
        <w:pStyle w:val="Heading1"/>
      </w:pPr>
      <w:r w:rsidRPr="009440C5">
        <w:lastRenderedPageBreak/>
        <w:t>Empirical</w:t>
      </w:r>
      <w:r w:rsidR="00715EA5" w:rsidRPr="009440C5">
        <w:t xml:space="preserve"> </w:t>
      </w:r>
      <w:r w:rsidR="008840A3">
        <w:t>methods</w:t>
      </w:r>
    </w:p>
    <w:p w14:paraId="5A0515D4" w14:textId="5D80FE0F" w:rsidR="0051228E" w:rsidRPr="0051228E" w:rsidRDefault="0051228E" w:rsidP="0051228E">
      <w:r>
        <w:t>(</w:t>
      </w:r>
      <w:r w:rsidR="003C1303">
        <w:t>A</w:t>
      </w:r>
      <w:r w:rsidRPr="00FD2F77">
        <w:t>nalyzed by Agnete</w:t>
      </w:r>
      <w:r>
        <w:t xml:space="preserve">, </w:t>
      </w:r>
      <w:r w:rsidR="00F1564E">
        <w:t xml:space="preserve">manuscript </w:t>
      </w:r>
      <w:r>
        <w:t>written by Q A)</w:t>
      </w:r>
    </w:p>
    <w:p w14:paraId="7FD572B2" w14:textId="15EF625F" w:rsidR="003100CE" w:rsidRDefault="004E63C2" w:rsidP="000F49B5">
      <w:pPr>
        <w:suppressAutoHyphens/>
        <w:overflowPunct w:val="0"/>
        <w:autoSpaceDE w:val="0"/>
        <w:autoSpaceDN w:val="0"/>
        <w:adjustRightInd w:val="0"/>
        <w:spacing w:after="0" w:line="480" w:lineRule="auto"/>
        <w:textAlignment w:val="baseline"/>
      </w:pPr>
      <w:r w:rsidRPr="009440C5">
        <w:t xml:space="preserve">In Norway, </w:t>
      </w:r>
      <w:r w:rsidR="00EB1C52" w:rsidRPr="009440C5">
        <w:t>The Norwegian Water Resources and Energy Directorate – NVE published empirical methods to estimate the retrogressive distances in the quick clay landslides based on 40 historic landslides</w:t>
      </w:r>
      <w:r w:rsidR="000B33E8">
        <w:t xml:space="preserve"> where th</w:t>
      </w:r>
      <w:r w:rsidR="005305D6">
        <w:t>e retrogressive distance higher than 100 meters</w:t>
      </w:r>
      <w:r w:rsidR="00EB1C52" w:rsidRPr="009440C5">
        <w:t xml:space="preserve">. In brief, the </w:t>
      </w:r>
      <w:r w:rsidR="009A4340" w:rsidRPr="009440C5">
        <w:t xml:space="preserve">empirical method </w:t>
      </w:r>
      <w:r w:rsidR="008D6459">
        <w:fldChar w:fldCharType="begin"/>
      </w:r>
      <w:r w:rsidR="008D6459">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8D6459">
        <w:fldChar w:fldCharType="separate"/>
      </w:r>
      <w:r w:rsidR="008D6459">
        <w:rPr>
          <w:noProof/>
        </w:rPr>
        <w:t>(Toril Wiig, 2020)</w:t>
      </w:r>
      <w:r w:rsidR="008D6459">
        <w:fldChar w:fldCharType="end"/>
      </w:r>
      <w:r w:rsidR="008D6459">
        <w:t xml:space="preserve"> </w:t>
      </w:r>
      <w:r w:rsidR="009A4340" w:rsidRPr="009440C5">
        <w:t>impl</w:t>
      </w:r>
      <w:r w:rsidR="00806331">
        <w:t>ies</w:t>
      </w:r>
      <w:r w:rsidR="009A4340" w:rsidRPr="009440C5">
        <w:t xml:space="preserve"> that a retrogressive </w:t>
      </w:r>
      <w:r w:rsidR="00603355">
        <w:t>failure</w:t>
      </w:r>
      <w:r w:rsidR="009A4340" w:rsidRPr="009440C5">
        <w:t xml:space="preserve"> </w:t>
      </w:r>
      <w:r w:rsidR="00EA4316">
        <w:t>might occur</w:t>
      </w:r>
      <w:r w:rsidR="009A4340" w:rsidRPr="009440C5">
        <w:t xml:space="preserve"> if (1) the remolded shear strength</w:t>
      </w:r>
      <w:r w:rsidR="009D6382" w:rsidRPr="009440C5">
        <w:t xml:space="preserve"> of brittle materials is lower than 1kPa </w:t>
      </w:r>
      <w:r w:rsidR="00232F27">
        <w:t xml:space="preserve">(NS8015) or </w:t>
      </w:r>
      <w:r w:rsidR="00A80295">
        <w:t xml:space="preserve">0.69 kPa (ISO 17892) </w:t>
      </w:r>
      <w:r w:rsidR="009D6382" w:rsidRPr="009440C5">
        <w:t xml:space="preserve">and the quick clay layer is deep (the ratio </w:t>
      </w:r>
      <w:r w:rsidR="00BC1B9B" w:rsidRPr="009440C5">
        <w:t xml:space="preserve">b/D &gt; 40% </w:t>
      </w:r>
      <w:r w:rsidR="00F014F3">
        <w:t>where b is the depth of the brittle materials and D i</w:t>
      </w:r>
      <w:r w:rsidR="002F2859">
        <w:t xml:space="preserve">s the depth of the sliding plane </w:t>
      </w:r>
      <w:r w:rsidR="00F014F3">
        <w:t>in</w:t>
      </w:r>
      <w:r w:rsidR="00262453">
        <w:t xml:space="preserve"> </w:t>
      </w:r>
      <w:r w:rsidR="00FD0056">
        <w:fldChar w:fldCharType="begin"/>
      </w:r>
      <w:r w:rsidR="00FD0056">
        <w:instrText xml:space="preserve"> REF _Ref120537312 \h </w:instrText>
      </w:r>
      <w:r w:rsidR="00FD0056">
        <w:fldChar w:fldCharType="separate"/>
      </w:r>
      <w:r w:rsidR="008866CA" w:rsidRPr="009440C5">
        <w:t xml:space="preserve">Figure </w:t>
      </w:r>
      <w:r w:rsidR="008866CA">
        <w:rPr>
          <w:noProof/>
        </w:rPr>
        <w:t>25</w:t>
      </w:r>
      <w:r w:rsidR="00FD0056">
        <w:fldChar w:fldCharType="end"/>
      </w:r>
      <w:r w:rsidR="00BC1B9B" w:rsidRPr="009440C5">
        <w:t>)</w:t>
      </w:r>
      <w:r w:rsidR="006D0BE2">
        <w:t xml:space="preserve">. </w:t>
      </w:r>
      <w:r w:rsidR="00BB3D4B">
        <w:t xml:space="preserve">The </w:t>
      </w:r>
      <w:r w:rsidR="002F18D4" w:rsidRPr="002F18D4">
        <w:t>susceptible</w:t>
      </w:r>
      <w:r w:rsidR="002F18D4">
        <w:t xml:space="preserve"> </w:t>
      </w:r>
      <w:r w:rsidR="004B36F3">
        <w:t>zone</w:t>
      </w:r>
      <w:r w:rsidR="002F18D4">
        <w:t xml:space="preserve"> to </w:t>
      </w:r>
      <w:r w:rsidR="00D6004E">
        <w:t>retrogressive failure</w:t>
      </w:r>
      <w:r w:rsidR="002F18D4">
        <w:t xml:space="preserve"> is estimated above the 1:15 line where the 1:15 line is drawn as a tangent the critical sliding plane</w:t>
      </w:r>
      <w:r w:rsidR="00225B80">
        <w:t xml:space="preserve"> and further up the slope (</w:t>
      </w:r>
      <w:r w:rsidR="00225B80">
        <w:fldChar w:fldCharType="begin"/>
      </w:r>
      <w:r w:rsidR="00225B80">
        <w:instrText xml:space="preserve"> REF _Ref120537312 \h </w:instrText>
      </w:r>
      <w:r w:rsidR="00225B80">
        <w:fldChar w:fldCharType="separate"/>
      </w:r>
      <w:r w:rsidR="008866CA" w:rsidRPr="009440C5">
        <w:t xml:space="preserve">Figure </w:t>
      </w:r>
      <w:r w:rsidR="008866CA">
        <w:rPr>
          <w:noProof/>
        </w:rPr>
        <w:t>25</w:t>
      </w:r>
      <w:r w:rsidR="00225B80">
        <w:fldChar w:fldCharType="end"/>
      </w:r>
      <w:r w:rsidR="00225B80" w:rsidRPr="009440C5">
        <w:t>)</w:t>
      </w:r>
      <w:r w:rsidR="00225B80">
        <w:t xml:space="preserve">. However, </w:t>
      </w:r>
      <w:r w:rsidR="003F02E1">
        <w:t>the start of th</w:t>
      </w:r>
      <w:r w:rsidR="0063681B">
        <w:t>e</w:t>
      </w:r>
      <w:r w:rsidR="00BB300D">
        <w:t xml:space="preserve"> </w:t>
      </w:r>
      <w:r w:rsidR="003F02E1">
        <w:t>1:15 line is set to a maximum depth of 0.25H</w:t>
      </w:r>
      <w:r w:rsidR="00BE26B8">
        <w:t xml:space="preserve"> where H is the slope height from where the sliding plane emerges down the slope.</w:t>
      </w:r>
    </w:p>
    <w:p w14:paraId="6F798FA0" w14:textId="485D4872" w:rsidR="007A42AE" w:rsidRDefault="007A42AE" w:rsidP="00B60502">
      <w:pPr>
        <w:suppressAutoHyphens/>
        <w:overflowPunct w:val="0"/>
        <w:autoSpaceDE w:val="0"/>
        <w:autoSpaceDN w:val="0"/>
        <w:adjustRightInd w:val="0"/>
        <w:spacing w:after="0" w:line="240" w:lineRule="auto"/>
        <w:jc w:val="center"/>
        <w:textAlignment w:val="baseline"/>
      </w:pPr>
      <w:r>
        <w:rPr>
          <w:noProof/>
        </w:rPr>
        <w:drawing>
          <wp:inline distT="0" distB="0" distL="0" distR="0" wp14:anchorId="2B897D57" wp14:editId="2BA3D3DA">
            <wp:extent cx="5088704"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8704" cy="1371600"/>
                    </a:xfrm>
                    <a:prstGeom prst="rect">
                      <a:avLst/>
                    </a:prstGeom>
                    <a:noFill/>
                    <a:ln>
                      <a:noFill/>
                    </a:ln>
                  </pic:spPr>
                </pic:pic>
              </a:graphicData>
            </a:graphic>
          </wp:inline>
        </w:drawing>
      </w:r>
    </w:p>
    <w:p w14:paraId="1560958E" w14:textId="4A506F12" w:rsidR="00BA263D" w:rsidRDefault="00262453" w:rsidP="00262453">
      <w:pPr>
        <w:pStyle w:val="Caption"/>
      </w:pPr>
      <w:bookmarkStart w:id="157" w:name="_Ref120537312"/>
      <w:r w:rsidRPr="009440C5">
        <w:t xml:space="preserve">Figure </w:t>
      </w:r>
      <w:fldSimple w:instr=" SEQ Figure \* ARABIC ">
        <w:r w:rsidR="008866CA">
          <w:rPr>
            <w:noProof/>
          </w:rPr>
          <w:t>25</w:t>
        </w:r>
      </w:fldSimple>
      <w:bookmarkEnd w:id="157"/>
      <w:r w:rsidRPr="009440C5">
        <w:t xml:space="preserve"> </w:t>
      </w:r>
      <w:r>
        <w:t>Empirical model from NVE</w:t>
      </w:r>
      <w:r w:rsidR="003435DD">
        <w:t xml:space="preserve"> </w:t>
      </w:r>
      <w:r w:rsidR="00FD0056">
        <w:fldChar w:fldCharType="begin"/>
      </w:r>
      <w:r w:rsidR="00FD0056">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FD0056">
        <w:fldChar w:fldCharType="separate"/>
      </w:r>
      <w:r w:rsidR="00FD0056">
        <w:rPr>
          <w:noProof/>
        </w:rPr>
        <w:t>(Toril Wiig, 2020)</w:t>
      </w:r>
      <w:r w:rsidR="00FD0056">
        <w:fldChar w:fldCharType="end"/>
      </w:r>
    </w:p>
    <w:p w14:paraId="4C8273F3" w14:textId="5D71C527" w:rsidR="003554B4" w:rsidRDefault="003554B4" w:rsidP="003554B4">
      <w:pPr>
        <w:suppressAutoHyphens/>
        <w:overflowPunct w:val="0"/>
        <w:autoSpaceDE w:val="0"/>
        <w:autoSpaceDN w:val="0"/>
        <w:adjustRightInd w:val="0"/>
        <w:spacing w:after="0" w:line="480" w:lineRule="auto"/>
        <w:textAlignment w:val="baseline"/>
      </w:pPr>
      <w:r w:rsidRPr="00205EB1">
        <w:t>As an example of a conservative approach, Rogstad</w:t>
      </w:r>
      <w:r>
        <w:t xml:space="preserve"> </w:t>
      </w:r>
      <w:r>
        <w:fldChar w:fldCharType="begin"/>
      </w:r>
      <w:r>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fldChar w:fldCharType="separate"/>
      </w:r>
      <w:r>
        <w:rPr>
          <w:noProof/>
        </w:rPr>
        <w:t>(Rogstad, 2021)</w:t>
      </w:r>
      <w:r>
        <w:fldChar w:fldCharType="end"/>
      </w:r>
      <w:r w:rsidRPr="009440C5">
        <w:t xml:space="preserve"> </w:t>
      </w:r>
      <w:r w:rsidRPr="004A128E">
        <w:t xml:space="preserve">estimated the susceptible zone to </w:t>
      </w:r>
      <w:r>
        <w:t>retrogressive failure</w:t>
      </w:r>
      <w:r w:rsidRPr="004A128E">
        <w:t xml:space="preserve"> in the Gjerdrum landslide using three methods </w:t>
      </w:r>
      <w:r>
        <w:t xml:space="preserve">(see </w:t>
      </w:r>
      <w:r>
        <w:fldChar w:fldCharType="begin"/>
      </w:r>
      <w:r>
        <w:instrText xml:space="preserve"> REF _Ref120538183 \h </w:instrText>
      </w:r>
      <w:r>
        <w:fldChar w:fldCharType="separate"/>
      </w:r>
      <w:r w:rsidR="008866CA" w:rsidRPr="009440C5">
        <w:t xml:space="preserve">Figure </w:t>
      </w:r>
      <w:r w:rsidR="008866CA">
        <w:rPr>
          <w:noProof/>
        </w:rPr>
        <w:t>26</w:t>
      </w:r>
      <w:r>
        <w:fldChar w:fldCharType="end"/>
      </w:r>
      <w:r>
        <w:t xml:space="preserve">) </w:t>
      </w:r>
      <w:r w:rsidRPr="004A128E">
        <w:t xml:space="preserve">without </w:t>
      </w:r>
      <w:r>
        <w:t>requiring</w:t>
      </w:r>
      <w:r w:rsidRPr="004A128E">
        <w:t xml:space="preserve"> a stability analysis. Assuming that there is only a digital terrain model, method A draws the 1:15 line straight up the slope from the toe to the surface. Method B, on the other hand, assumes that there is a digital terrain model and bedrock morphology, and the 1:15 line changes to 1:3 as it approaches the bedrock surface. Method C, also known as the NGI method</w:t>
      </w:r>
      <w:r>
        <w:t xml:space="preserve"> </w:t>
      </w:r>
      <w:r>
        <w:fldChar w:fldCharType="begin"/>
      </w:r>
      <w:r>
        <w:instrText xml:space="preserve"> ADDIN EN.CITE &lt;EndNote&gt;&lt;Cite&gt;&lt;Author&gt;Gregersen&lt;/Author&gt;&lt;Year&gt;2010&lt;/Year&gt;&lt;RecNum&gt;101&lt;/RecNum&gt;&lt;DisplayText&gt;(Gregersen, 2010)&lt;/DisplayText&gt;&lt;record&gt;&lt;rec-number&gt;101&lt;/rec-number&gt;&lt;foreign-keys&gt;&lt;key app="EN" db-id="awvzartfmf59zresv9o5rxsaffd9s0d559t0" timestamp="1669913266"&gt;101&lt;/key&gt;&lt;/foreign-keys&gt;&lt;ref-type name="Report"&gt;27&lt;/ref-type&gt;&lt;contributors&gt;&lt;authors&gt;&lt;author&gt;Gregersen, O.&lt;/author&gt;&lt;/authors&gt;&lt;/contributors&gt;&lt;titles&gt;&lt;title&gt;O. 20091655-00-16-TN Sande, Gunnestad. Utstrekning av eventuelt kvikkleireskred&lt;/title&gt;&lt;/titles&gt;&lt;dates&gt;&lt;year&gt;2010&lt;/year&gt;&lt;/dates&gt;&lt;pub-location&gt;NGI&lt;/pub-location&gt;&lt;urls&gt;&lt;/urls&gt;&lt;/record&gt;&lt;/Cite&gt;&lt;/EndNote&gt;</w:instrText>
      </w:r>
      <w:r>
        <w:fldChar w:fldCharType="separate"/>
      </w:r>
      <w:r>
        <w:rPr>
          <w:noProof/>
        </w:rPr>
        <w:t>(Gregersen, 2010)</w:t>
      </w:r>
      <w:r>
        <w:fldChar w:fldCharType="end"/>
      </w:r>
      <w:r>
        <w:t xml:space="preserve">, </w:t>
      </w:r>
      <w:r w:rsidRPr="002D1CD2">
        <w:t xml:space="preserve">requires that the morphology of the </w:t>
      </w:r>
      <w:r>
        <w:t>quick</w:t>
      </w:r>
      <w:r w:rsidRPr="002D1CD2">
        <w:t xml:space="preserve"> clay layer is known so that the 1:15 line changes to a 1:3 line as it approaches </w:t>
      </w:r>
      <w:r>
        <w:t xml:space="preserve">the </w:t>
      </w:r>
      <w:r w:rsidRPr="002D1CD2">
        <w:t xml:space="preserve">bedrock or the end of the </w:t>
      </w:r>
      <w:r>
        <w:t>quick</w:t>
      </w:r>
      <w:r w:rsidRPr="002D1CD2">
        <w:t xml:space="preserve"> </w:t>
      </w:r>
      <w:r w:rsidRPr="002D1CD2">
        <w:lastRenderedPageBreak/>
        <w:t>clay layer.</w:t>
      </w:r>
      <w:r>
        <w:t xml:space="preserve"> These methods adopt for 2D analysis with simplified soil layers. In 3D, multiple cross sections are determined to perform empirical analysis (see </w:t>
      </w:r>
      <w:r>
        <w:fldChar w:fldCharType="begin"/>
      </w:r>
      <w:r>
        <w:instrText xml:space="preserve"> REF _Ref120809849 \h </w:instrText>
      </w:r>
      <w:r>
        <w:fldChar w:fldCharType="separate"/>
      </w:r>
      <w:r w:rsidR="008866CA" w:rsidRPr="009440C5">
        <w:t xml:space="preserve">Figure </w:t>
      </w:r>
      <w:r w:rsidR="008866CA">
        <w:rPr>
          <w:noProof/>
        </w:rPr>
        <w:t>27</w:t>
      </w:r>
      <w:r>
        <w:fldChar w:fldCharType="end"/>
      </w:r>
      <w:r>
        <w:t>).</w:t>
      </w:r>
      <w:r w:rsidRPr="009C6BCE">
        <w:t xml:space="preserve"> </w:t>
      </w:r>
      <w:r>
        <w:t xml:space="preserve">We show that the numerical and empirical methods show a satisfactory agreement in terms of retrogression distances. There is a discrepancy between the numerical simulations and the observation in the blue zone (see </w:t>
      </w:r>
      <w:r>
        <w:fldChar w:fldCharType="begin"/>
      </w:r>
      <w:r>
        <w:instrText xml:space="preserve"> REF _Ref120884149 \h </w:instrText>
      </w:r>
      <w:r>
        <w:fldChar w:fldCharType="separate"/>
      </w:r>
      <w:r w:rsidR="008866CA" w:rsidRPr="009440C5">
        <w:t xml:space="preserve">Figure </w:t>
      </w:r>
      <w:r w:rsidR="008866CA">
        <w:rPr>
          <w:noProof/>
        </w:rPr>
        <w:t>28</w:t>
      </w:r>
      <w:r>
        <w:fldChar w:fldCharType="end"/>
      </w:r>
      <w:r>
        <w:t xml:space="preserve">) because this area has a low elevation with the high undrained shear strength. The implication in Figure 22 is that detecting the quick clay layers are crucial for estimating the retrogressive distances for both numerical and empirical methods. Recent preliminary study on the Gjerdrum landslide </w:t>
      </w:r>
      <w:r>
        <w:fldChar w:fldCharType="begin"/>
      </w:r>
      <w:r>
        <w:instrText xml:space="preserve"> ADDIN EN.CITE &lt;EndNote&gt;&lt;Cite&gt;&lt;Author&gt;Tran&lt;/Author&gt;&lt;Year&gt;2022&lt;/Year&gt;&lt;RecNum&gt;102&lt;/RecNum&gt;&lt;DisplayText&gt;(Tran et al., 2022)&lt;/DisplayText&gt;&lt;record&gt;&lt;rec-number&gt;102&lt;/rec-number&gt;&lt;foreign-keys&gt;&lt;key app="EN" db-id="awvzartfmf59zresv9o5rxsaffd9s0d559t0" timestamp="1670501201"&gt;102&lt;/key&gt;&lt;/foreign-keys&gt;&lt;ref-type name="Conference Proceedings"&gt;10&lt;/ref-type&gt;&lt;contributors&gt;&lt;authors&gt;&lt;author&gt;Q. A. Tran&lt;/author&gt;&lt;author&gt;A. Rogstad&lt;/author&gt;&lt;author&gt;G. Grimstad&lt;/author&gt;&lt;author&gt;S.r Nordal&lt;/author&gt;&lt;author&gt;G. Habtu Alene&lt;/author&gt;&lt;/authors&gt;&lt;/contributors&gt;&lt;titles&gt;&lt;title&gt;Preliminary study of 3D large deformation modeling of the Gjerdrum 2020 sensitive clay landslide&lt;/title&gt;&lt;secondary-title&gt;the 8th Canadian Conference on Geotechnique and Natural HazardsAt: Quebec, Canada&lt;/secondary-title&gt;&lt;/titles&gt;&lt;dates&gt;&lt;year&gt;2022&lt;/year&gt;&lt;/dates&gt;&lt;urls&gt;&lt;/urls&gt;&lt;/record&gt;&lt;/Cite&gt;&lt;/EndNote&gt;</w:instrText>
      </w:r>
      <w:r>
        <w:fldChar w:fldCharType="separate"/>
      </w:r>
      <w:r>
        <w:rPr>
          <w:noProof/>
        </w:rPr>
        <w:t>(Tran et al., 2022)</w:t>
      </w:r>
      <w:r>
        <w:fldChar w:fldCharType="end"/>
      </w:r>
      <w:r>
        <w:t xml:space="preserve"> showed that the 3D model overestimated the retrogressive distance without the detection of the quick clay layers. On the other words, the retrogressive distances could be overestimated if the quick clay layers are unknown.</w:t>
      </w:r>
    </w:p>
    <w:p w14:paraId="58D9B57E" w14:textId="4483B84C" w:rsidR="00715EA5" w:rsidRPr="009440C5" w:rsidRDefault="00715EA5" w:rsidP="00E96BCC">
      <w:pPr>
        <w:suppressAutoHyphens/>
        <w:overflowPunct w:val="0"/>
        <w:autoSpaceDE w:val="0"/>
        <w:autoSpaceDN w:val="0"/>
        <w:adjustRightInd w:val="0"/>
        <w:spacing w:after="0" w:line="240" w:lineRule="auto"/>
        <w:textAlignment w:val="baseline"/>
      </w:pPr>
      <w:r w:rsidRPr="009440C5">
        <w:rPr>
          <w:noProof/>
        </w:rPr>
        <w:drawing>
          <wp:inline distT="0" distB="0" distL="0" distR="0" wp14:anchorId="68E3B951" wp14:editId="286FB8B7">
            <wp:extent cx="5731510" cy="1362710"/>
            <wp:effectExtent l="0" t="0" r="2540" b="889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40"/>
                    <a:stretch>
                      <a:fillRect/>
                    </a:stretch>
                  </pic:blipFill>
                  <pic:spPr>
                    <a:xfrm>
                      <a:off x="0" y="0"/>
                      <a:ext cx="5731510" cy="1362710"/>
                    </a:xfrm>
                    <a:prstGeom prst="rect">
                      <a:avLst/>
                    </a:prstGeom>
                  </pic:spPr>
                </pic:pic>
              </a:graphicData>
            </a:graphic>
          </wp:inline>
        </w:drawing>
      </w:r>
    </w:p>
    <w:p w14:paraId="6B2874FE" w14:textId="711FADFA" w:rsidR="00891F84" w:rsidRPr="009440C5" w:rsidRDefault="00891F84" w:rsidP="00E96BCC">
      <w:pPr>
        <w:spacing w:after="0" w:line="240" w:lineRule="auto"/>
        <w:jc w:val="center"/>
      </w:pPr>
      <w:r w:rsidRPr="009440C5">
        <w:t xml:space="preserve">Method </w:t>
      </w:r>
      <w:r w:rsidR="00122A27" w:rsidRPr="009440C5">
        <w:t xml:space="preserve">A: </w:t>
      </w:r>
      <w:r w:rsidR="00175E80">
        <w:t>1:15</w:t>
      </w:r>
      <w:r w:rsidR="00122A27" w:rsidRPr="009440C5">
        <w:t xml:space="preserve"> </w:t>
      </w:r>
      <w:r w:rsidR="00175E80">
        <w:t>line</w:t>
      </w:r>
      <w:r w:rsidR="00122A27" w:rsidRPr="009440C5">
        <w:t xml:space="preserve"> with no information on bedrock or quick clay layers</w:t>
      </w:r>
    </w:p>
    <w:p w14:paraId="7DE26255" w14:textId="5B334DA3" w:rsidR="00715EA5" w:rsidRPr="009440C5" w:rsidRDefault="00715EA5" w:rsidP="00B60502">
      <w:pPr>
        <w:spacing w:after="0" w:line="240" w:lineRule="auto"/>
        <w:jc w:val="center"/>
      </w:pPr>
      <w:r w:rsidRPr="009440C5">
        <w:rPr>
          <w:noProof/>
        </w:rPr>
        <w:drawing>
          <wp:inline distT="0" distB="0" distL="0" distR="0" wp14:anchorId="7CF1F305" wp14:editId="202259CA">
            <wp:extent cx="5470641" cy="1371600"/>
            <wp:effectExtent l="0" t="0" r="0" b="0"/>
            <wp:docPr id="26" name="Picture 26"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unnel chart&#10;&#10;Description automatically generated"/>
                    <pic:cNvPicPr/>
                  </pic:nvPicPr>
                  <pic:blipFill>
                    <a:blip r:embed="rId41"/>
                    <a:stretch>
                      <a:fillRect/>
                    </a:stretch>
                  </pic:blipFill>
                  <pic:spPr>
                    <a:xfrm>
                      <a:off x="0" y="0"/>
                      <a:ext cx="5470641" cy="1371600"/>
                    </a:xfrm>
                    <a:prstGeom prst="rect">
                      <a:avLst/>
                    </a:prstGeom>
                  </pic:spPr>
                </pic:pic>
              </a:graphicData>
            </a:graphic>
          </wp:inline>
        </w:drawing>
      </w:r>
    </w:p>
    <w:p w14:paraId="5A365089" w14:textId="67624575" w:rsidR="00122A27" w:rsidRPr="009440C5" w:rsidRDefault="00122A27" w:rsidP="00E96BCC">
      <w:pPr>
        <w:spacing w:after="0" w:line="240" w:lineRule="auto"/>
        <w:jc w:val="center"/>
      </w:pPr>
      <w:r w:rsidRPr="009440C5">
        <w:t xml:space="preserve">Method </w:t>
      </w:r>
      <w:r w:rsidR="00473D51" w:rsidRPr="009440C5">
        <w:t>B</w:t>
      </w:r>
      <w:r w:rsidRPr="009440C5">
        <w:t xml:space="preserve">: </w:t>
      </w:r>
      <w:r w:rsidR="00175E80">
        <w:t>1:15</w:t>
      </w:r>
      <w:r w:rsidR="00175E80" w:rsidRPr="009440C5">
        <w:t xml:space="preserve"> </w:t>
      </w:r>
      <w:r w:rsidR="00175E80">
        <w:t>line</w:t>
      </w:r>
      <w:r w:rsidR="00175E80" w:rsidRPr="009440C5">
        <w:t xml:space="preserve"> </w:t>
      </w:r>
      <w:r w:rsidRPr="009440C5">
        <w:t xml:space="preserve">with information on bedrock </w:t>
      </w:r>
      <w:r w:rsidR="00473D51" w:rsidRPr="009440C5">
        <w:t>only</w:t>
      </w:r>
    </w:p>
    <w:p w14:paraId="215F466F" w14:textId="210E96C5" w:rsidR="00715EA5" w:rsidRPr="009440C5" w:rsidRDefault="00715EA5" w:rsidP="00B60502">
      <w:pPr>
        <w:spacing w:after="0" w:line="240" w:lineRule="auto"/>
        <w:jc w:val="center"/>
      </w:pPr>
      <w:r w:rsidRPr="009440C5">
        <w:rPr>
          <w:noProof/>
        </w:rPr>
        <w:drawing>
          <wp:inline distT="0" distB="0" distL="0" distR="0" wp14:anchorId="53560BA7" wp14:editId="1F992F86">
            <wp:extent cx="5477903" cy="1371600"/>
            <wp:effectExtent l="0" t="0" r="8890" b="0"/>
            <wp:docPr id="27" name="Picture 27"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weapon&#10;&#10;Description automatically generated"/>
                    <pic:cNvPicPr/>
                  </pic:nvPicPr>
                  <pic:blipFill>
                    <a:blip r:embed="rId42"/>
                    <a:stretch>
                      <a:fillRect/>
                    </a:stretch>
                  </pic:blipFill>
                  <pic:spPr>
                    <a:xfrm>
                      <a:off x="0" y="0"/>
                      <a:ext cx="5477903" cy="1371600"/>
                    </a:xfrm>
                    <a:prstGeom prst="rect">
                      <a:avLst/>
                    </a:prstGeom>
                  </pic:spPr>
                </pic:pic>
              </a:graphicData>
            </a:graphic>
          </wp:inline>
        </w:drawing>
      </w:r>
    </w:p>
    <w:p w14:paraId="4C6BB3C6" w14:textId="381138C6" w:rsidR="00122A27" w:rsidRPr="009440C5" w:rsidRDefault="00122A27" w:rsidP="00822A9F">
      <w:pPr>
        <w:spacing w:after="120" w:line="240" w:lineRule="auto"/>
        <w:jc w:val="center"/>
      </w:pPr>
      <w:r w:rsidRPr="009440C5">
        <w:t xml:space="preserve">Method </w:t>
      </w:r>
      <w:r w:rsidR="00473D51" w:rsidRPr="009440C5">
        <w:t>C</w:t>
      </w:r>
      <w:r w:rsidRPr="009440C5">
        <w:t xml:space="preserve">: </w:t>
      </w:r>
      <w:r w:rsidR="00175E80">
        <w:t>1:15</w:t>
      </w:r>
      <w:r w:rsidR="00175E80" w:rsidRPr="009440C5">
        <w:t xml:space="preserve"> </w:t>
      </w:r>
      <w:r w:rsidR="00175E80">
        <w:t>line</w:t>
      </w:r>
      <w:r w:rsidR="00175E80" w:rsidRPr="009440C5">
        <w:t xml:space="preserve"> </w:t>
      </w:r>
      <w:r w:rsidRPr="009440C5">
        <w:t>with information on bedrock or quick clay layers</w:t>
      </w:r>
    </w:p>
    <w:p w14:paraId="7679CAEB" w14:textId="1B63DE71" w:rsidR="0070394C" w:rsidRDefault="0070394C" w:rsidP="0070394C">
      <w:pPr>
        <w:pStyle w:val="Caption"/>
      </w:pPr>
      <w:bookmarkStart w:id="158" w:name="_Ref120538183"/>
      <w:r w:rsidRPr="009440C5">
        <w:t xml:space="preserve">Figure </w:t>
      </w:r>
      <w:fldSimple w:instr=" SEQ Figure \* ARABIC ">
        <w:r w:rsidR="008866CA">
          <w:rPr>
            <w:noProof/>
          </w:rPr>
          <w:t>26</w:t>
        </w:r>
      </w:fldSimple>
      <w:bookmarkEnd w:id="158"/>
      <w:r w:rsidRPr="009440C5">
        <w:t xml:space="preserve"> Different </w:t>
      </w:r>
      <w:r w:rsidR="00B852CD">
        <w:t>empirical</w:t>
      </w:r>
      <w:r w:rsidRPr="009440C5">
        <w:t xml:space="preserve"> </w:t>
      </w:r>
      <w:r w:rsidR="00B852CD">
        <w:t>methods</w:t>
      </w:r>
      <w:r w:rsidR="00133968">
        <w:t xml:space="preserve"> </w:t>
      </w:r>
      <w:r w:rsidR="00133968">
        <w:fldChar w:fldCharType="begin"/>
      </w:r>
      <w:r w:rsidR="00133968">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rsidR="00133968">
        <w:fldChar w:fldCharType="separate"/>
      </w:r>
      <w:r w:rsidR="00133968">
        <w:rPr>
          <w:noProof/>
        </w:rPr>
        <w:t>(Rogstad, 2021)</w:t>
      </w:r>
      <w:r w:rsidR="00133968">
        <w:fldChar w:fldCharType="end"/>
      </w:r>
    </w:p>
    <w:p w14:paraId="40FA543A" w14:textId="30F9C44F" w:rsidR="00AA0847" w:rsidRPr="009440C5" w:rsidRDefault="00405A97" w:rsidP="00781513">
      <w:pPr>
        <w:spacing w:after="0" w:line="240" w:lineRule="auto"/>
        <w:jc w:val="center"/>
      </w:pPr>
      <w:r>
        <w:rPr>
          <w:noProof/>
        </w:rPr>
        <w:lastRenderedPageBreak/>
        <mc:AlternateContent>
          <mc:Choice Requires="wps">
            <w:drawing>
              <wp:anchor distT="0" distB="0" distL="114300" distR="114300" simplePos="0" relativeHeight="251665408" behindDoc="0" locked="0" layoutInCell="1" allowOverlap="1" wp14:anchorId="78ECD866" wp14:editId="142C4C31">
                <wp:simplePos x="0" y="0"/>
                <wp:positionH relativeFrom="column">
                  <wp:posOffset>2400300</wp:posOffset>
                </wp:positionH>
                <wp:positionV relativeFrom="paragraph">
                  <wp:posOffset>1805320</wp:posOffset>
                </wp:positionV>
                <wp:extent cx="757127" cy="533843"/>
                <wp:effectExtent l="19050" t="19050" r="24130" b="19050"/>
                <wp:wrapNone/>
                <wp:docPr id="10" name="Freeform: Shape 10"/>
                <wp:cNvGraphicFramePr/>
                <a:graphic xmlns:a="http://schemas.openxmlformats.org/drawingml/2006/main">
                  <a:graphicData uri="http://schemas.microsoft.com/office/word/2010/wordprocessingShape">
                    <wps:wsp>
                      <wps:cNvSpPr/>
                      <wps:spPr>
                        <a:xfrm>
                          <a:off x="0" y="0"/>
                          <a:ext cx="757127" cy="533843"/>
                        </a:xfrm>
                        <a:custGeom>
                          <a:avLst/>
                          <a:gdLst>
                            <a:gd name="connsiteX0" fmla="*/ 0 w 871987"/>
                            <a:gd name="connsiteY0" fmla="*/ 820922 h 831555"/>
                            <a:gd name="connsiteX1" fmla="*/ 478465 w 871987"/>
                            <a:gd name="connsiteY1" fmla="*/ 34113 h 831555"/>
                            <a:gd name="connsiteX2" fmla="*/ 850604 w 871987"/>
                            <a:gd name="connsiteY2" fmla="*/ 182968 h 831555"/>
                            <a:gd name="connsiteX3" fmla="*/ 744279 w 871987"/>
                            <a:gd name="connsiteY3" fmla="*/ 555108 h 831555"/>
                            <a:gd name="connsiteX4" fmla="*/ 63795 w 871987"/>
                            <a:gd name="connsiteY4" fmla="*/ 831555 h 8315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987" h="831555">
                              <a:moveTo>
                                <a:pt x="0" y="820922"/>
                              </a:moveTo>
                              <a:cubicBezTo>
                                <a:pt x="168349" y="480680"/>
                                <a:pt x="336698" y="140439"/>
                                <a:pt x="478465" y="34113"/>
                              </a:cubicBezTo>
                              <a:cubicBezTo>
                                <a:pt x="620232" y="-72213"/>
                                <a:pt x="806302" y="96136"/>
                                <a:pt x="850604" y="182968"/>
                              </a:cubicBezTo>
                              <a:cubicBezTo>
                                <a:pt x="894906" y="269800"/>
                                <a:pt x="875414" y="447010"/>
                                <a:pt x="744279" y="555108"/>
                              </a:cubicBezTo>
                              <a:cubicBezTo>
                                <a:pt x="613144" y="663206"/>
                                <a:pt x="-62023" y="765988"/>
                                <a:pt x="63795" y="831555"/>
                              </a:cubicBezTo>
                            </a:path>
                          </a:pathLst>
                        </a:custGeom>
                        <a:solidFill>
                          <a:srgbClr val="00B0F0">
                            <a:alpha val="30000"/>
                          </a:srgbClr>
                        </a:solidFill>
                        <a:ln w="381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204C0" id="Freeform: Shape 10" o:spid="_x0000_s1026" style="position:absolute;margin-left:189pt;margin-top:142.15pt;width:59.6pt;height:4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987,83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" path="m,820922c168349,480680,336698,140439,478465,34113,620232,-72213,806302,96136,850604,182968v44302,86832,24810,264042,-106325,372140c613144,663206,-62023,765988,63795,831555e" fillcolor="#00b0f0" strokecolor="#1f3763 [1604]" strokeweight="3pt">
                <v:fill opacity="19789f"/>
                <v:stroke joinstyle="miter"/>
                <v:path arrowok="t" o:connecttype="custom" o:connectlocs="0,527017;415441,21900;738561,117462;646241,356369;55392,533843" o:connectangles="0,0,0,0,0"/>
              </v:shape>
            </w:pict>
          </mc:Fallback>
        </mc:AlternateContent>
      </w:r>
      <w:r w:rsidR="00AA0847" w:rsidRPr="009440C5">
        <w:rPr>
          <w:noProof/>
        </w:rPr>
        <w:drawing>
          <wp:inline distT="0" distB="0" distL="0" distR="0" wp14:anchorId="261186AE" wp14:editId="33A21D74">
            <wp:extent cx="3189767" cy="4332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8741" cy="4358427"/>
                    </a:xfrm>
                    <a:prstGeom prst="rect">
                      <a:avLst/>
                    </a:prstGeom>
                    <a:noFill/>
                    <a:ln>
                      <a:noFill/>
                    </a:ln>
                  </pic:spPr>
                </pic:pic>
              </a:graphicData>
            </a:graphic>
          </wp:inline>
        </w:drawing>
      </w:r>
    </w:p>
    <w:p w14:paraId="5E7E15A7" w14:textId="63FE0147" w:rsidR="00AA0847" w:rsidRPr="009440C5" w:rsidRDefault="00AA0847" w:rsidP="00AA0847">
      <w:pPr>
        <w:pStyle w:val="Caption"/>
      </w:pPr>
      <w:bookmarkStart w:id="159" w:name="_Ref120809849"/>
      <w:r w:rsidRPr="009440C5">
        <w:t xml:space="preserve">Figure </w:t>
      </w:r>
      <w:fldSimple w:instr=" SEQ Figure \* ARABIC ">
        <w:r w:rsidR="008866CA">
          <w:rPr>
            <w:noProof/>
          </w:rPr>
          <w:t>27</w:t>
        </w:r>
      </w:fldSimple>
      <w:bookmarkEnd w:id="159"/>
      <w:r w:rsidRPr="009440C5">
        <w:t xml:space="preserve"> Different cross-section</w:t>
      </w:r>
      <w:r w:rsidR="00781513">
        <w:t xml:space="preserve"> for empirical analysis</w:t>
      </w:r>
      <w:r w:rsidR="00133968">
        <w:t xml:space="preserve"> </w:t>
      </w:r>
      <w:r w:rsidR="00A7374B">
        <w:fldChar w:fldCharType="begin"/>
      </w:r>
      <w:r w:rsidR="00A7374B">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rsidR="00A7374B">
        <w:fldChar w:fldCharType="separate"/>
      </w:r>
      <w:r w:rsidR="00A7374B">
        <w:rPr>
          <w:noProof/>
        </w:rPr>
        <w:t>(Rogstad, 2021)</w:t>
      </w:r>
      <w:r w:rsidR="00A7374B">
        <w:fldChar w:fldCharType="end"/>
      </w:r>
    </w:p>
    <w:p w14:paraId="16F0F7CD" w14:textId="1DD6B941" w:rsidR="00715EA5" w:rsidRPr="009440C5" w:rsidRDefault="00F20775" w:rsidP="00715EA5">
      <w:pPr>
        <w:jc w:val="center"/>
      </w:pPr>
      <w:r>
        <w:rPr>
          <w:noProof/>
        </w:rPr>
        <mc:AlternateContent>
          <mc:Choice Requires="wps">
            <w:drawing>
              <wp:anchor distT="0" distB="0" distL="114300" distR="114300" simplePos="0" relativeHeight="251663360" behindDoc="0" locked="0" layoutInCell="1" allowOverlap="1" wp14:anchorId="1F3EE0BB" wp14:editId="628A7718">
                <wp:simplePos x="0" y="0"/>
                <wp:positionH relativeFrom="column">
                  <wp:posOffset>2742609</wp:posOffset>
                </wp:positionH>
                <wp:positionV relativeFrom="paragraph">
                  <wp:posOffset>1903568</wp:posOffset>
                </wp:positionV>
                <wp:extent cx="656811" cy="456461"/>
                <wp:effectExtent l="19050" t="19050" r="10160" b="20320"/>
                <wp:wrapNone/>
                <wp:docPr id="7" name="Freeform: Shape 7"/>
                <wp:cNvGraphicFramePr/>
                <a:graphic xmlns:a="http://schemas.openxmlformats.org/drawingml/2006/main">
                  <a:graphicData uri="http://schemas.microsoft.com/office/word/2010/wordprocessingShape">
                    <wps:wsp>
                      <wps:cNvSpPr/>
                      <wps:spPr>
                        <a:xfrm>
                          <a:off x="0" y="0"/>
                          <a:ext cx="656811" cy="456461"/>
                        </a:xfrm>
                        <a:custGeom>
                          <a:avLst/>
                          <a:gdLst>
                            <a:gd name="connsiteX0" fmla="*/ 0 w 871987"/>
                            <a:gd name="connsiteY0" fmla="*/ 820922 h 831555"/>
                            <a:gd name="connsiteX1" fmla="*/ 478465 w 871987"/>
                            <a:gd name="connsiteY1" fmla="*/ 34113 h 831555"/>
                            <a:gd name="connsiteX2" fmla="*/ 850604 w 871987"/>
                            <a:gd name="connsiteY2" fmla="*/ 182968 h 831555"/>
                            <a:gd name="connsiteX3" fmla="*/ 744279 w 871987"/>
                            <a:gd name="connsiteY3" fmla="*/ 555108 h 831555"/>
                            <a:gd name="connsiteX4" fmla="*/ 63795 w 871987"/>
                            <a:gd name="connsiteY4" fmla="*/ 831555 h 8315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987" h="831555">
                              <a:moveTo>
                                <a:pt x="0" y="820922"/>
                              </a:moveTo>
                              <a:cubicBezTo>
                                <a:pt x="168349" y="480680"/>
                                <a:pt x="336698" y="140439"/>
                                <a:pt x="478465" y="34113"/>
                              </a:cubicBezTo>
                              <a:cubicBezTo>
                                <a:pt x="620232" y="-72213"/>
                                <a:pt x="806302" y="96136"/>
                                <a:pt x="850604" y="182968"/>
                              </a:cubicBezTo>
                              <a:cubicBezTo>
                                <a:pt x="894906" y="269800"/>
                                <a:pt x="875414" y="447010"/>
                                <a:pt x="744279" y="555108"/>
                              </a:cubicBezTo>
                              <a:cubicBezTo>
                                <a:pt x="613144" y="663206"/>
                                <a:pt x="-62023" y="765988"/>
                                <a:pt x="63795" y="831555"/>
                              </a:cubicBezTo>
                            </a:path>
                          </a:pathLst>
                        </a:custGeom>
                        <a:solidFill>
                          <a:schemeClr val="accent5">
                            <a:lumMod val="75000"/>
                            <a:alpha val="30000"/>
                          </a:schemeClr>
                        </a:solid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863A" id="Freeform: Shape 7" o:spid="_x0000_s1026" style="position:absolute;margin-left:215.95pt;margin-top:149.9pt;width:51.7pt;height:3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987,83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" path="m,820922c168349,480680,336698,140439,478465,34113,620232,-72213,806302,96136,850604,182968v44302,86832,24810,264042,-106325,372140c613144,663206,-62023,765988,63795,831555e" fillcolor="#2e74b5 [2408]" strokecolor="#2e74b5 [2408]" strokeweight="3pt">
                <v:fill opacity="19789f"/>
                <v:stroke joinstyle="miter"/>
                <v:path arrowok="t" o:connecttype="custom" o:connectlocs="0,450624;360397,18725;640705,100436;560617,304712;48053,456461" o:connectangles="0,0,0,0,0"/>
              </v:shape>
            </w:pict>
          </mc:Fallback>
        </mc:AlternateContent>
      </w:r>
      <w:r w:rsidR="00C12E5C" w:rsidRPr="009440C5">
        <w:rPr>
          <w:noProof/>
        </w:rPr>
        <w:drawing>
          <wp:inline distT="0" distB="0" distL="0" distR="0" wp14:anchorId="32ACA127" wp14:editId="074F8E34">
            <wp:extent cx="3519231" cy="3500053"/>
            <wp:effectExtent l="0" t="0" r="5080" b="5715"/>
            <wp:docPr id="9" name="Picture 15">
              <a:extLst xmlns:a="http://schemas.openxmlformats.org/drawingml/2006/main">
                <a:ext uri="{FF2B5EF4-FFF2-40B4-BE49-F238E27FC236}">
                  <a16:creationId xmlns:a16="http://schemas.microsoft.com/office/drawing/2014/main" id="{8CF34A40-BE1B-1207-7FE7-267949E17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a:extLst>
                        <a:ext uri="{FF2B5EF4-FFF2-40B4-BE49-F238E27FC236}">
                          <a16:creationId xmlns:a16="http://schemas.microsoft.com/office/drawing/2014/main" id="{8CF34A40-BE1B-1207-7FE7-267949E17AA1}"/>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19231" cy="3500053"/>
                    </a:xfrm>
                    <a:prstGeom prst="rect">
                      <a:avLst/>
                    </a:prstGeom>
                  </pic:spPr>
                </pic:pic>
              </a:graphicData>
            </a:graphic>
          </wp:inline>
        </w:drawing>
      </w:r>
    </w:p>
    <w:p w14:paraId="72F87253" w14:textId="1B652138" w:rsidR="00FC1D99" w:rsidRPr="009440C5" w:rsidRDefault="00FC1D99" w:rsidP="00FC1D99">
      <w:pPr>
        <w:pStyle w:val="Caption"/>
      </w:pPr>
      <w:bookmarkStart w:id="160" w:name="_Ref120884149"/>
      <w:r w:rsidRPr="009440C5">
        <w:t xml:space="preserve">Figure </w:t>
      </w:r>
      <w:fldSimple w:instr=" SEQ Figure \* ARABIC ">
        <w:r w:rsidR="008866CA">
          <w:rPr>
            <w:noProof/>
          </w:rPr>
          <w:t>28</w:t>
        </w:r>
      </w:fldSimple>
      <w:bookmarkEnd w:id="160"/>
      <w:r w:rsidRPr="009440C5">
        <w:t xml:space="preserve"> </w:t>
      </w:r>
      <w:r w:rsidR="003F7C79" w:rsidRPr="009440C5">
        <w:t xml:space="preserve">Results of </w:t>
      </w:r>
      <w:r w:rsidR="003C4132">
        <w:t>empirical</w:t>
      </w:r>
      <w:r w:rsidR="003F7C79" w:rsidRPr="009440C5">
        <w:t xml:space="preserve"> solution</w:t>
      </w:r>
      <w:r w:rsidR="001B254F">
        <w:t>s</w:t>
      </w:r>
      <w:r w:rsidR="008410A4">
        <w:t xml:space="preserve"> (dash line) and the numerical solution</w:t>
      </w:r>
      <w:r w:rsidR="001B254F">
        <w:t>s</w:t>
      </w:r>
      <w:r w:rsidR="008410A4">
        <w:t xml:space="preserve"> (black area)</w:t>
      </w:r>
    </w:p>
    <w:p w14:paraId="74C0A23E" w14:textId="3911B7DA" w:rsidR="00D17DD7" w:rsidRPr="009440C5" w:rsidRDefault="006C35FA" w:rsidP="006C35FA">
      <w:pPr>
        <w:pStyle w:val="Heading1"/>
      </w:pPr>
      <w:r w:rsidRPr="009440C5">
        <w:lastRenderedPageBreak/>
        <w:t>Conclusion</w:t>
      </w:r>
    </w:p>
    <w:p w14:paraId="70BD9553" w14:textId="07ED328E" w:rsidR="00D84ABF" w:rsidRPr="009440C5" w:rsidRDefault="00D84ABF" w:rsidP="00D84ABF">
      <w:pPr>
        <w:suppressAutoHyphens/>
        <w:overflowPunct w:val="0"/>
        <w:autoSpaceDE w:val="0"/>
        <w:autoSpaceDN w:val="0"/>
        <w:adjustRightInd w:val="0"/>
        <w:spacing w:after="0" w:line="480" w:lineRule="auto"/>
        <w:textAlignment w:val="baseline"/>
      </w:pPr>
      <w:r w:rsidRPr="009440C5">
        <w:t xml:space="preserve">In the literature, numerical analyses of sensitive clay landslides are typically conducted using a 2D model. There is, however, evidence that 2D and 3D can yield significantly different results. For this reason, we develop and validate a 3D model that can be used to analyze the progressive failure of sensitive clays. In this study, the model is </w:t>
      </w:r>
      <w:del w:id="161" w:author="Quoc Anh Tran" w:date="2023-07-19T14:52:00Z">
        <w:r w:rsidRPr="009440C5" w:rsidDel="00B74649">
          <w:delText xml:space="preserve">validated </w:delText>
        </w:r>
      </w:del>
      <w:ins w:id="162" w:author="Quoc Anh Tran" w:date="2023-07-19T14:52:00Z">
        <w:r w:rsidR="00B74649">
          <w:t>compared with the</w:t>
        </w:r>
      </w:ins>
      <w:del w:id="163" w:author="Quoc Anh Tran" w:date="2023-07-19T14:52:00Z">
        <w:r w:rsidRPr="009440C5" w:rsidDel="00B74649">
          <w:delText xml:space="preserve">based on </w:delText>
        </w:r>
      </w:del>
      <w:ins w:id="164" w:author="Quoc Anh Tran" w:date="2023-07-19T14:52:00Z">
        <w:r w:rsidR="00B74649">
          <w:t xml:space="preserve"> </w:t>
        </w:r>
      </w:ins>
      <w:r w:rsidRPr="009440C5">
        <w:t>observations of Gjerdrum landslides, and there is good agreement between the numerical prediction and in-field observations. A unique feature of this model is that it combines: the reconstruction of a 3D terrain and complicated sensitive clays layers; the assignment of 3D soil properties based on CPTU data; and the calculation of retrogressive distances and the onset of failure in a single, unified manner utilizing large deformation analysis. The model can be used to investigate the dynamic process of sensitive clays in three dimensions. As an alternative to empirical methods, it can also be used to predict retrogressive distances. Limitations of the model are: (1) the 3D numerical model is restricted to total stress analysis at a slope scale; (2) numerical predictions require accurate detection of sensitive clay layers and soil properties</w:t>
      </w:r>
      <w:r w:rsidR="00481EE6">
        <w:t xml:space="preserve"> (stress-strain)</w:t>
      </w:r>
      <w:r w:rsidR="007F06F6">
        <w:t xml:space="preserve"> to avoid the overestimation of the retrogressive distances</w:t>
      </w:r>
      <w:r w:rsidRPr="009440C5">
        <w:t>; (3) Computations are expensive, requiring high-performance computing facility. To capture more realistic failure mechanisms of sensitive clay landslides, effective stress analysis could be an appropriate next step.</w:t>
      </w:r>
    </w:p>
    <w:p w14:paraId="53125E95" w14:textId="77777777" w:rsidR="007225DB" w:rsidRPr="009440C5" w:rsidRDefault="007225DB" w:rsidP="00484A82">
      <w:pPr>
        <w:pStyle w:val="Heading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Samson Abate Degago</w:t>
      </w:r>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p>
    <w:p w14:paraId="19EC491B" w14:textId="77777777" w:rsidR="007225DB" w:rsidRPr="009440C5" w:rsidRDefault="007225DB" w:rsidP="00484A82">
      <w:pPr>
        <w:pStyle w:val="Heading1"/>
      </w:pPr>
      <w:r w:rsidRPr="009440C5">
        <w:lastRenderedPageBreak/>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Heading1"/>
      </w:pPr>
      <w:r w:rsidRPr="009440C5">
        <w:t>Reference</w:t>
      </w:r>
    </w:p>
    <w:p w14:paraId="1C407BE7" w14:textId="77777777" w:rsidR="00BC69D0" w:rsidRPr="00BC69D0" w:rsidRDefault="009B1565" w:rsidP="00BC69D0">
      <w:pPr>
        <w:pStyle w:val="EndNoteBibliography"/>
        <w:spacing w:after="0"/>
        <w:ind w:left="720" w:hanging="720"/>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BC69D0" w:rsidRPr="00BC69D0">
        <w:t>Alison McQuillan, N. B., T. Yacoub. (2021). On the comparison of 2D and 3D stability analyses of an anisotropic slope. RIC2021: Rocscience International Conference, Toronto, Canada.</w:t>
      </w:r>
    </w:p>
    <w:p w14:paraId="31EC72FF" w14:textId="7D8D4207" w:rsidR="00BC69D0" w:rsidRPr="00BC69D0" w:rsidRDefault="00BC69D0" w:rsidP="00BC69D0">
      <w:pPr>
        <w:pStyle w:val="EndNoteBibliography"/>
        <w:spacing w:after="0"/>
        <w:ind w:left="720" w:hanging="720"/>
      </w:pPr>
      <w:r w:rsidRPr="00BC69D0">
        <w:t xml:space="preserve">Dey, R., Hawlader, B., Phillips, R., &amp; Soga, K. (2015). Large deformation finite-element modelling of progressive failure leading to spread in sensitive clay slopes. </w:t>
      </w:r>
      <w:r w:rsidRPr="00BC69D0">
        <w:rPr>
          <w:i/>
        </w:rPr>
        <w:t>Geotechnique</w:t>
      </w:r>
      <w:r w:rsidRPr="00BC69D0">
        <w:t>,</w:t>
      </w:r>
      <w:r w:rsidRPr="00BC69D0">
        <w:rPr>
          <w:i/>
        </w:rPr>
        <w:t xml:space="preserve"> 65</w:t>
      </w:r>
      <w:r w:rsidRPr="00BC69D0">
        <w:t xml:space="preserve">(8), 657-668. </w:t>
      </w:r>
      <w:hyperlink r:id="rId45" w:history="1">
        <w:r w:rsidRPr="00BC69D0">
          <w:rPr>
            <w:rStyle w:val="Hyperlink"/>
          </w:rPr>
          <w:t>https://doi.org/10.1680/geot.14.P.193</w:t>
        </w:r>
      </w:hyperlink>
      <w:r w:rsidRPr="00BC69D0">
        <w:t xml:space="preserve"> </w:t>
      </w:r>
    </w:p>
    <w:p w14:paraId="3DF5E81D" w14:textId="6395C415" w:rsidR="00BC69D0" w:rsidRPr="00BC69D0" w:rsidRDefault="00BC69D0" w:rsidP="00BC69D0">
      <w:pPr>
        <w:pStyle w:val="EndNoteBibliography"/>
        <w:spacing w:after="0"/>
        <w:ind w:left="720" w:hanging="720"/>
      </w:pPr>
      <w:r w:rsidRPr="00BC69D0">
        <w:t xml:space="preserve">Fernandez, F., Vargas, E. D., &amp; Velloso, R. Q. (2020). A 3D discretization procedure for the material point method (MPM). </w:t>
      </w:r>
      <w:r w:rsidRPr="00BC69D0">
        <w:rPr>
          <w:i/>
        </w:rPr>
        <w:t>Computational Particle Mechanics</w:t>
      </w:r>
      <w:r w:rsidRPr="00BC69D0">
        <w:t>,</w:t>
      </w:r>
      <w:r w:rsidRPr="00BC69D0">
        <w:rPr>
          <w:i/>
        </w:rPr>
        <w:t xml:space="preserve"> 7</w:t>
      </w:r>
      <w:r w:rsidRPr="00BC69D0">
        <w:t xml:space="preserve">(4), 725-733. </w:t>
      </w:r>
      <w:hyperlink r:id="rId46" w:history="1">
        <w:r w:rsidRPr="00BC69D0">
          <w:rPr>
            <w:rStyle w:val="Hyperlink"/>
          </w:rPr>
          <w:t>https://doi.org/10.1007/s40571-019-00303-7</w:t>
        </w:r>
      </w:hyperlink>
      <w:r w:rsidRPr="00BC69D0">
        <w:t xml:space="preserve"> </w:t>
      </w:r>
    </w:p>
    <w:p w14:paraId="453BE7EA" w14:textId="77777777" w:rsidR="00BC69D0" w:rsidRPr="00BC69D0" w:rsidRDefault="00BC69D0" w:rsidP="00BC69D0">
      <w:pPr>
        <w:pStyle w:val="EndNoteBibliography"/>
        <w:spacing w:after="0"/>
        <w:ind w:left="720" w:hanging="720"/>
      </w:pPr>
      <w:r w:rsidRPr="00BC69D0">
        <w:t xml:space="preserve">Gregersen, O. (2010). </w:t>
      </w:r>
      <w:r w:rsidRPr="00BC69D0">
        <w:rPr>
          <w:i/>
        </w:rPr>
        <w:t>O. 20091655-00-16-TN Sande, Gunnestad. Utstrekning av eventuelt kvikkleireskred</w:t>
      </w:r>
      <w:r w:rsidRPr="00BC69D0">
        <w:t xml:space="preserve">. </w:t>
      </w:r>
    </w:p>
    <w:p w14:paraId="1591C9E0" w14:textId="1650AC87" w:rsidR="00BC69D0" w:rsidRPr="00BC69D0" w:rsidRDefault="00BC69D0" w:rsidP="00BC69D0">
      <w:pPr>
        <w:pStyle w:val="EndNoteBibliography"/>
        <w:spacing w:after="0"/>
        <w:ind w:left="720" w:hanging="720"/>
      </w:pPr>
      <w:r w:rsidRPr="00BC69D0">
        <w:t xml:space="preserve">Hungr, O., Leroueil, S., &amp; Picarelli, L. (2014). The Varnes classification of landslide types, an update. </w:t>
      </w:r>
      <w:r w:rsidRPr="00BC69D0">
        <w:rPr>
          <w:i/>
        </w:rPr>
        <w:t>Landslides</w:t>
      </w:r>
      <w:r w:rsidRPr="00BC69D0">
        <w:t>,</w:t>
      </w:r>
      <w:r w:rsidRPr="00BC69D0">
        <w:rPr>
          <w:i/>
        </w:rPr>
        <w:t xml:space="preserve"> 11</w:t>
      </w:r>
      <w:r w:rsidRPr="00BC69D0">
        <w:t xml:space="preserve">(2), 167-194. </w:t>
      </w:r>
      <w:hyperlink r:id="rId47" w:history="1">
        <w:r w:rsidRPr="00BC69D0">
          <w:rPr>
            <w:rStyle w:val="Hyperlink"/>
          </w:rPr>
          <w:t>https://doi.org/10.1007/s10346-013-0436-y</w:t>
        </w:r>
      </w:hyperlink>
      <w:r w:rsidRPr="00BC69D0">
        <w:t xml:space="preserve"> </w:t>
      </w:r>
    </w:p>
    <w:p w14:paraId="667F911E" w14:textId="77777777" w:rsidR="00BC69D0" w:rsidRPr="00BC69D0" w:rsidRDefault="00BC69D0" w:rsidP="00BC69D0">
      <w:pPr>
        <w:pStyle w:val="EndNoteBibliography"/>
        <w:spacing w:after="0"/>
        <w:ind w:left="720" w:hanging="720"/>
      </w:pPr>
      <w:r w:rsidRPr="00BC69D0">
        <w:t>J.S. L’Heureux, O. A. H., A.P. Paniagua-Lopez, S. Lacasse. (2018). Impact of climate change and human activity on quick clay landslide occurrence in Norway. Second JTC1 Workshops on Triggering and Propagation of Rapid Flow-like Landslides, Hong Kong.</w:t>
      </w:r>
    </w:p>
    <w:p w14:paraId="7704E8A0" w14:textId="72AAA816" w:rsidR="00BC69D0" w:rsidRPr="00BC69D0" w:rsidRDefault="00BC69D0" w:rsidP="00BC69D0">
      <w:pPr>
        <w:pStyle w:val="EndNoteBibliography"/>
        <w:ind w:left="720" w:hanging="720"/>
      </w:pPr>
      <w:r w:rsidRPr="00BC69D0">
        <w:t xml:space="preserve">Liu, Z. Q., L'heureux, J. S., Glimsdal, S., &amp; Lacasse, S. (2021). Modelling of mobility of Rissa landslide and following tsunami. </w:t>
      </w:r>
      <w:r w:rsidRPr="00BC69D0">
        <w:rPr>
          <w:i/>
        </w:rPr>
        <w:t>Computers and Geotechnics</w:t>
      </w:r>
      <w:r w:rsidRPr="00BC69D0">
        <w:t>,</w:t>
      </w:r>
      <w:r w:rsidRPr="00BC69D0">
        <w:rPr>
          <w:i/>
        </w:rPr>
        <w:t xml:space="preserve"> 140</w:t>
      </w:r>
      <w:r w:rsidRPr="00BC69D0">
        <w:t xml:space="preserve">. </w:t>
      </w:r>
      <w:hyperlink r:id="rId48" w:history="1">
        <w:r w:rsidRPr="00BC69D0">
          <w:rPr>
            <w:rStyle w:val="Hyperlink"/>
          </w:rPr>
          <w:t>https://doi.org/ARTN</w:t>
        </w:r>
      </w:hyperlink>
      <w:r w:rsidRPr="00BC69D0">
        <w:t xml:space="preserve"> 104388</w:t>
      </w:r>
    </w:p>
    <w:p w14:paraId="1BEF230F" w14:textId="77777777" w:rsidR="00BC69D0" w:rsidRPr="00BC69D0" w:rsidRDefault="00BC69D0" w:rsidP="00BC69D0">
      <w:pPr>
        <w:pStyle w:val="EndNoteBibliography"/>
        <w:spacing w:after="0"/>
        <w:ind w:left="720" w:hanging="720"/>
      </w:pPr>
      <w:r w:rsidRPr="00BC69D0">
        <w:t xml:space="preserve">10.1016/j.compgeo.2021.104388 </w:t>
      </w:r>
    </w:p>
    <w:p w14:paraId="724B0953" w14:textId="11253334" w:rsidR="00BC69D0" w:rsidRPr="00BC69D0" w:rsidRDefault="00BC69D0" w:rsidP="00BC69D0">
      <w:pPr>
        <w:pStyle w:val="EndNoteBibliography"/>
        <w:spacing w:after="0"/>
        <w:ind w:left="720" w:hanging="720"/>
      </w:pPr>
      <w:r w:rsidRPr="00BC69D0">
        <w:t xml:space="preserve">Locat, A., Jostad, H. P., &amp; Leroueil, S. (2013). Numerical modeling of progressive failure and its implications for spreads in sensitive clays. </w:t>
      </w:r>
      <w:r w:rsidRPr="00BC69D0">
        <w:rPr>
          <w:i/>
        </w:rPr>
        <w:t>Canadian Geotechnical Journal</w:t>
      </w:r>
      <w:r w:rsidRPr="00BC69D0">
        <w:t>,</w:t>
      </w:r>
      <w:r w:rsidRPr="00BC69D0">
        <w:rPr>
          <w:i/>
        </w:rPr>
        <w:t xml:space="preserve"> 50</w:t>
      </w:r>
      <w:r w:rsidRPr="00BC69D0">
        <w:t xml:space="preserve">(9), 961-978. </w:t>
      </w:r>
      <w:hyperlink r:id="rId49" w:history="1">
        <w:r w:rsidRPr="00BC69D0">
          <w:rPr>
            <w:rStyle w:val="Hyperlink"/>
          </w:rPr>
          <w:t>https://doi.org/10.1139/cgj-2012-0390</w:t>
        </w:r>
      </w:hyperlink>
      <w:r w:rsidRPr="00BC69D0">
        <w:t xml:space="preserve"> </w:t>
      </w:r>
    </w:p>
    <w:p w14:paraId="08BD04EF" w14:textId="655804D6" w:rsidR="00BC69D0" w:rsidRPr="00BC69D0" w:rsidRDefault="00BC69D0" w:rsidP="00BC69D0">
      <w:pPr>
        <w:pStyle w:val="EndNoteBibliography"/>
        <w:spacing w:after="0"/>
        <w:ind w:left="720" w:hanging="720"/>
      </w:pPr>
      <w:r w:rsidRPr="00BC69D0">
        <w:t xml:space="preserve">Locat, A., Leroueil, S., Bernander, S., Demers, D., Jostad, H. P., &amp; Ouehb, L. (2011). Progressive failures in eastern Canadian and Scandinavian sensitive clays. </w:t>
      </w:r>
      <w:r w:rsidRPr="00BC69D0">
        <w:rPr>
          <w:i/>
        </w:rPr>
        <w:t>Canadian Geotechnical Journal</w:t>
      </w:r>
      <w:r w:rsidRPr="00BC69D0">
        <w:t>,</w:t>
      </w:r>
      <w:r w:rsidRPr="00BC69D0">
        <w:rPr>
          <w:i/>
        </w:rPr>
        <w:t xml:space="preserve"> 48</w:t>
      </w:r>
      <w:r w:rsidRPr="00BC69D0">
        <w:t xml:space="preserve">(11), 1696-1712. </w:t>
      </w:r>
      <w:hyperlink r:id="rId50" w:history="1">
        <w:r w:rsidRPr="00BC69D0">
          <w:rPr>
            <w:rStyle w:val="Hyperlink"/>
          </w:rPr>
          <w:t>https://doi.org/10.1139/T11-059</w:t>
        </w:r>
      </w:hyperlink>
      <w:r w:rsidRPr="00BC69D0">
        <w:t xml:space="preserve"> </w:t>
      </w:r>
    </w:p>
    <w:p w14:paraId="15729F37" w14:textId="77777777" w:rsidR="00BC69D0" w:rsidRPr="00BC69D0" w:rsidRDefault="00BC69D0" w:rsidP="00BC69D0">
      <w:pPr>
        <w:pStyle w:val="EndNoteBibliography"/>
        <w:spacing w:after="0"/>
        <w:ind w:left="720" w:hanging="720"/>
      </w:pPr>
      <w:r w:rsidRPr="00BC69D0">
        <w:t xml:space="preserve">Multiconsult. (2021a-a). </w:t>
      </w:r>
      <w:r w:rsidRPr="00BC69D0">
        <w:rPr>
          <w:i/>
        </w:rPr>
        <w:t>0226192-01-RIG-BER-001 rev00 Teknisk beregningrapport – Parametere</w:t>
      </w:r>
      <w:r w:rsidRPr="00BC69D0">
        <w:t xml:space="preserve">. O. Multiconsult. </w:t>
      </w:r>
    </w:p>
    <w:p w14:paraId="757CECDC" w14:textId="77777777" w:rsidR="00BC69D0" w:rsidRPr="00BC69D0" w:rsidRDefault="00BC69D0" w:rsidP="00BC69D0">
      <w:pPr>
        <w:pStyle w:val="EndNoteBibliography"/>
        <w:spacing w:after="0"/>
        <w:ind w:left="720" w:hanging="720"/>
      </w:pPr>
      <w:r w:rsidRPr="00BC69D0">
        <w:t xml:space="preserve">Multiconsult. (2021a-b). </w:t>
      </w:r>
      <w:r w:rsidRPr="00BC69D0">
        <w:rPr>
          <w:i/>
        </w:rPr>
        <w:t>10226192-01-RIG-BER-001 rev00 Teknisk beregningrapport. Parametere</w:t>
      </w:r>
      <w:r w:rsidRPr="00BC69D0">
        <w:t xml:space="preserve"> (Oslo: Multiconsult, Issue. </w:t>
      </w:r>
    </w:p>
    <w:p w14:paraId="599B702B" w14:textId="77777777" w:rsidR="00BC69D0" w:rsidRPr="00BC69D0" w:rsidRDefault="00BC69D0" w:rsidP="00BC69D0">
      <w:pPr>
        <w:pStyle w:val="EndNoteBibliography"/>
        <w:spacing w:after="0"/>
        <w:ind w:left="720" w:hanging="720"/>
      </w:pPr>
      <w:r w:rsidRPr="00BC69D0">
        <w:t xml:space="preserve">Multiconsult. (2021b). </w:t>
      </w:r>
      <w:r w:rsidRPr="00BC69D0">
        <w:rPr>
          <w:i/>
        </w:rPr>
        <w:t>10226192-01-RIG-BER-002 Teknisk beregningsrapport - Stabilitetsberegninger</w:t>
      </w:r>
      <w:r w:rsidRPr="00BC69D0">
        <w:t xml:space="preserve">. O. Multiconsult. </w:t>
      </w:r>
    </w:p>
    <w:p w14:paraId="53667D63" w14:textId="2B7E43D1" w:rsidR="00BC69D0" w:rsidRPr="00BC69D0" w:rsidRDefault="00BC69D0" w:rsidP="00BC69D0">
      <w:pPr>
        <w:pStyle w:val="EndNoteBibliography"/>
        <w:spacing w:after="0"/>
        <w:ind w:left="720" w:hanging="720"/>
      </w:pPr>
      <w:r w:rsidRPr="00BC69D0">
        <w:t xml:space="preserve">Rippa, S. (1999). An algorithm for selecting a good value for the parameter c in radial basis function interpolation. </w:t>
      </w:r>
      <w:r w:rsidRPr="00BC69D0">
        <w:rPr>
          <w:i/>
        </w:rPr>
        <w:t>Advances in Computational Mathematics</w:t>
      </w:r>
      <w:r w:rsidRPr="00BC69D0">
        <w:t>,</w:t>
      </w:r>
      <w:r w:rsidRPr="00BC69D0">
        <w:rPr>
          <w:i/>
        </w:rPr>
        <w:t xml:space="preserve"> 11</w:t>
      </w:r>
      <w:r w:rsidRPr="00BC69D0">
        <w:t xml:space="preserve">(2-3), 193-210. </w:t>
      </w:r>
      <w:hyperlink r:id="rId51" w:history="1">
        <w:r w:rsidRPr="00BC69D0">
          <w:rPr>
            <w:rStyle w:val="Hyperlink"/>
          </w:rPr>
          <w:t>https://doi.org/Doi</w:t>
        </w:r>
      </w:hyperlink>
      <w:r w:rsidRPr="00BC69D0">
        <w:t xml:space="preserve"> 10.1023/A:1018975909870 </w:t>
      </w:r>
    </w:p>
    <w:p w14:paraId="12ED25E1" w14:textId="77777777" w:rsidR="00BC69D0" w:rsidRPr="00BC69D0" w:rsidRDefault="00BC69D0" w:rsidP="00BC69D0">
      <w:pPr>
        <w:pStyle w:val="EndNoteBibliography"/>
        <w:ind w:left="720" w:hanging="720"/>
      </w:pPr>
      <w:r w:rsidRPr="00BC69D0">
        <w:t xml:space="preserve">Rogstad, A. (2021). </w:t>
      </w:r>
      <w:r w:rsidRPr="00BC69D0">
        <w:rPr>
          <w:i/>
        </w:rPr>
        <w:t>Gjerdrum landslide: a study of the initial slide</w:t>
      </w:r>
      <w:r w:rsidRPr="00BC69D0">
        <w:t xml:space="preserve"> (Department of Civil and Environmental Engineering, Norwegian University of Science and Technology</w:t>
      </w:r>
    </w:p>
    <w:p w14:paraId="68CA4D7F" w14:textId="77777777" w:rsidR="00BC69D0" w:rsidRPr="00BC69D0" w:rsidRDefault="00BC69D0" w:rsidP="00BC69D0">
      <w:pPr>
        <w:pStyle w:val="EndNoteBibliography"/>
        <w:spacing w:after="0"/>
        <w:ind w:left="720" w:hanging="720"/>
      </w:pPr>
      <w:r w:rsidRPr="00BC69D0">
        <w:t xml:space="preserve">Issue. </w:t>
      </w:r>
    </w:p>
    <w:p w14:paraId="4A8844B1" w14:textId="77777777" w:rsidR="00BC69D0" w:rsidRPr="00BC69D0" w:rsidRDefault="00BC69D0" w:rsidP="00BC69D0">
      <w:pPr>
        <w:pStyle w:val="EndNoteBibliography"/>
        <w:spacing w:after="0"/>
        <w:ind w:left="720" w:hanging="720"/>
      </w:pPr>
      <w:r w:rsidRPr="00BC69D0">
        <w:lastRenderedPageBreak/>
        <w:t xml:space="preserve">Ryan, I., Ottesen, H. B., Nordal, S., Bruvoll, A., Hæreid, G. O., Solberg, I.,, &amp; al., e. (2021). </w:t>
      </w:r>
      <w:r w:rsidRPr="00BC69D0">
        <w:rPr>
          <w:i/>
        </w:rPr>
        <w:t>Årsakene til kvikkleireskredet i Gjerdrum 2020</w:t>
      </w:r>
      <w:r w:rsidRPr="00BC69D0">
        <w:t xml:space="preserve">. </w:t>
      </w:r>
    </w:p>
    <w:p w14:paraId="74BAA44C" w14:textId="77777777" w:rsidR="00BC69D0" w:rsidRPr="00BC69D0" w:rsidRDefault="00BC69D0" w:rsidP="00BC69D0">
      <w:pPr>
        <w:pStyle w:val="EndNoteBibliography"/>
        <w:spacing w:after="0"/>
        <w:ind w:left="720" w:hanging="720"/>
      </w:pPr>
      <w:r w:rsidRPr="00BC69D0">
        <w:t xml:space="preserve">Toril Wiig, S.-A. S. o. E. D. H. (2020). </w:t>
      </w:r>
      <w:r w:rsidRPr="00BC69D0">
        <w:rPr>
          <w:i/>
        </w:rPr>
        <w:t>Sikkerhet mot kvikkleireskred</w:t>
      </w:r>
      <w:r w:rsidRPr="00BC69D0">
        <w:t xml:space="preserve">. N. v.-o. energidirektorat. </w:t>
      </w:r>
    </w:p>
    <w:p w14:paraId="47FB09AA" w14:textId="77777777" w:rsidR="00BC69D0" w:rsidRPr="00BC69D0" w:rsidRDefault="00BC69D0" w:rsidP="00BC69D0">
      <w:pPr>
        <w:pStyle w:val="EndNoteBibliography"/>
        <w:spacing w:after="0"/>
        <w:ind w:left="720" w:hanging="720"/>
      </w:pPr>
      <w:r w:rsidRPr="00BC69D0">
        <w:t xml:space="preserve">Tran, Q. A., Rogstad, A., Grimstad, G., Nordal, S. r., &amp; Alene, G. H. (2022). Preliminary study of 3D large deformation modeling of the Gjerdrum 2020 sensitive clay landslide. the 8th Canadian Conference on Geotechnique and Natural HazardsAt: Quebec, Canada, </w:t>
      </w:r>
    </w:p>
    <w:p w14:paraId="717DBAAA" w14:textId="02D750E7" w:rsidR="00BC69D0" w:rsidRPr="00BC69D0" w:rsidRDefault="00BC69D0" w:rsidP="00BC69D0">
      <w:pPr>
        <w:pStyle w:val="EndNoteBibliography"/>
        <w:spacing w:after="0"/>
        <w:ind w:left="720" w:hanging="720"/>
      </w:pPr>
      <w:r w:rsidRPr="00BC69D0">
        <w:t xml:space="preserve">Tran, Q. A., &amp; Solowski, W. (2019). Generalized Interpolation Material Point Method modelling of large deformation problems including strain-rate effects - Application to penetration and progressive failure problems. </w:t>
      </w:r>
      <w:r w:rsidRPr="00BC69D0">
        <w:rPr>
          <w:i/>
        </w:rPr>
        <w:t>Computers and Geotechnics</w:t>
      </w:r>
      <w:r w:rsidRPr="00BC69D0">
        <w:t>,</w:t>
      </w:r>
      <w:r w:rsidRPr="00BC69D0">
        <w:rPr>
          <w:i/>
        </w:rPr>
        <w:t xml:space="preserve"> 106</w:t>
      </w:r>
      <w:r w:rsidRPr="00BC69D0">
        <w:t xml:space="preserve">, 249-265. </w:t>
      </w:r>
      <w:hyperlink r:id="rId52" w:history="1">
        <w:r w:rsidRPr="00BC69D0">
          <w:rPr>
            <w:rStyle w:val="Hyperlink"/>
          </w:rPr>
          <w:t>https://doi.org/10.1016/j.compgeo.2018.10.020</w:t>
        </w:r>
      </w:hyperlink>
      <w:r w:rsidRPr="00BC69D0">
        <w:t xml:space="preserve"> </w:t>
      </w:r>
    </w:p>
    <w:p w14:paraId="3F2C9974" w14:textId="0EAFBAE0" w:rsidR="00BC69D0" w:rsidRPr="00BC69D0" w:rsidRDefault="00BC69D0" w:rsidP="00BC69D0">
      <w:pPr>
        <w:pStyle w:val="EndNoteBibliography"/>
        <w:spacing w:after="0"/>
        <w:ind w:left="720" w:hanging="720"/>
      </w:pPr>
      <w:r w:rsidRPr="00BC69D0">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BC69D0">
        <w:rPr>
          <w:i/>
        </w:rPr>
        <w:t>Nature Methods</w:t>
      </w:r>
      <w:r w:rsidRPr="00BC69D0">
        <w:t>,</w:t>
      </w:r>
      <w:r w:rsidRPr="00BC69D0">
        <w:rPr>
          <w:i/>
        </w:rPr>
        <w:t xml:space="preserve"> 17</w:t>
      </w:r>
      <w:r w:rsidRPr="00BC69D0">
        <w:t xml:space="preserve">(3), 352-352. </w:t>
      </w:r>
      <w:hyperlink r:id="rId53" w:history="1">
        <w:r w:rsidRPr="00BC69D0">
          <w:rPr>
            <w:rStyle w:val="Hyperlink"/>
          </w:rPr>
          <w:t>https://doi.org/10.1038/s41592-020-0772-5</w:t>
        </w:r>
      </w:hyperlink>
      <w:r w:rsidRPr="00BC69D0">
        <w:t xml:space="preserve"> </w:t>
      </w:r>
    </w:p>
    <w:p w14:paraId="505FBB6B" w14:textId="5BB98309" w:rsidR="00BC69D0" w:rsidRPr="00BC69D0" w:rsidRDefault="00BC69D0" w:rsidP="00BC69D0">
      <w:pPr>
        <w:pStyle w:val="EndNoteBibliography"/>
        <w:ind w:left="720" w:hanging="720"/>
      </w:pPr>
      <w:r w:rsidRPr="00BC69D0">
        <w:t xml:space="preserve">Zhang, X., Wang, L., Krabbenhoft, K., &amp; Tinti, S. (2020). A case study and implication: particle finite element modelling of the 2010 Saint-Jude sensitive clay landslide. </w:t>
      </w:r>
      <w:r w:rsidRPr="00BC69D0">
        <w:rPr>
          <w:i/>
        </w:rPr>
        <w:t>Landslides</w:t>
      </w:r>
      <w:r w:rsidRPr="00BC69D0">
        <w:t>,</w:t>
      </w:r>
      <w:r w:rsidRPr="00BC69D0">
        <w:rPr>
          <w:i/>
        </w:rPr>
        <w:t xml:space="preserve"> 17</w:t>
      </w:r>
      <w:r w:rsidRPr="00BC69D0">
        <w:t xml:space="preserve">(5), 1117-1127. </w:t>
      </w:r>
      <w:hyperlink r:id="rId54" w:history="1">
        <w:r w:rsidRPr="00BC69D0">
          <w:rPr>
            <w:rStyle w:val="Hyperlink"/>
          </w:rPr>
          <w:t>https://doi.org/10.1007/s10346-019-01330-4</w:t>
        </w:r>
      </w:hyperlink>
      <w:r w:rsidRPr="00BC69D0">
        <w:t xml:space="preserve"> </w:t>
      </w:r>
    </w:p>
    <w:p w14:paraId="131C9C68" w14:textId="20113D0C" w:rsidR="00277B6E" w:rsidRDefault="009B1565" w:rsidP="00C826B7">
      <w:pPr>
        <w:pStyle w:val="EndNoteBibliography"/>
        <w:jc w:val="both"/>
        <w:rPr>
          <w:b/>
          <w:sz w:val="40"/>
          <w:szCs w:val="40"/>
        </w:rPr>
      </w:pPr>
      <w:r w:rsidRPr="009440C5">
        <w:rPr>
          <w:b/>
          <w:sz w:val="40"/>
          <w:szCs w:val="40"/>
        </w:rPr>
        <w:fldChar w:fldCharType="end"/>
      </w:r>
    </w:p>
    <w:sectPr w:rsidR="00277B6E" w:rsidSect="00E07EF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0" w:author="Agnete Rogstad" w:date="2023-01-29T22:20:00Z" w:initials="AR">
    <w:p w14:paraId="16399F90" w14:textId="77777777" w:rsidR="007920C8" w:rsidRDefault="007920C8" w:rsidP="00B41948">
      <w:pPr>
        <w:pStyle w:val="CommentText"/>
        <w:jc w:val="left"/>
      </w:pPr>
      <w:r>
        <w:rPr>
          <w:rStyle w:val="CommentReference"/>
        </w:rPr>
        <w:annotationRef/>
      </w:r>
      <w:r>
        <w:t>The 3D layers are obtained from a 3D soil model made by Multiconsult which has based the 3D soil model on geotechnical investigations</w:t>
      </w:r>
    </w:p>
  </w:comment>
  <w:comment w:id="116" w:author="Quoc Anh Tran" w:date="2023-07-19T14:31:00Z" w:initials="QAT">
    <w:p w14:paraId="485AB4D3" w14:textId="77777777" w:rsidR="00FD296D" w:rsidRDefault="00FD296D" w:rsidP="007C67FC">
      <w:pPr>
        <w:pStyle w:val="CommentText"/>
        <w:jc w:val="left"/>
      </w:pPr>
      <w:r>
        <w:rPr>
          <w:rStyle w:val="CommentReference"/>
        </w:rPr>
        <w:annotationRef/>
      </w:r>
      <w:r>
        <w:t>(Digital terrain model analyzed and provided by Gebray, 3D discretization code implemented by Fabricio and analyzed by Agnete, manuscript written by Fabricio)</w:t>
      </w:r>
    </w:p>
  </w:comment>
  <w:comment w:id="128" w:author="Quoc Anh Tran" w:date="2023-07-19T14:32:00Z" w:initials="QAT">
    <w:p w14:paraId="153FDA98" w14:textId="77777777" w:rsidR="004C0CD6" w:rsidRDefault="004C0CD6" w:rsidP="00D90A9C">
      <w:pPr>
        <w:pStyle w:val="CommentText"/>
        <w:jc w:val="left"/>
      </w:pPr>
      <w:r>
        <w:rPr>
          <w:rStyle w:val="CommentReference"/>
        </w:rPr>
        <w:annotationRef/>
      </w:r>
      <w:r>
        <w:t>(Code implemented by Ivan and analyzed by Agnete, manuscript written by Ivan)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99F90" w15:done="0"/>
  <w15:commentEx w15:paraId="485AB4D3" w15:done="0"/>
  <w15:commentEx w15:paraId="153FDA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16FBA" w16cex:dateUtc="2023-01-29T21:20:00Z"/>
  <w16cex:commentExtensible w16cex:durableId="2862723A" w16cex:dateUtc="2023-07-19T12:31:00Z"/>
  <w16cex:commentExtensible w16cex:durableId="2862727C" w16cex:dateUtc="2023-07-19T12: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99F90" w16cid:durableId="27816FBA"/>
  <w16cid:commentId w16cid:paraId="485AB4D3" w16cid:durableId="2862723A"/>
  <w16cid:commentId w16cid:paraId="153FDA98" w16cid:durableId="286272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F7BC9" w14:textId="77777777" w:rsidR="00ED3910" w:rsidRDefault="00ED3910" w:rsidP="00BF215B">
      <w:pPr>
        <w:spacing w:after="0" w:line="240" w:lineRule="auto"/>
      </w:pPr>
      <w:r>
        <w:separator/>
      </w:r>
    </w:p>
  </w:endnote>
  <w:endnote w:type="continuationSeparator" w:id="0">
    <w:p w14:paraId="70A0F2DF" w14:textId="77777777" w:rsidR="00ED3910" w:rsidRDefault="00ED3910"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610F1" w14:textId="77777777" w:rsidR="00ED3910" w:rsidRDefault="00ED3910" w:rsidP="00BF215B">
      <w:pPr>
        <w:spacing w:after="0" w:line="240" w:lineRule="auto"/>
      </w:pPr>
      <w:r>
        <w:separator/>
      </w:r>
    </w:p>
  </w:footnote>
  <w:footnote w:type="continuationSeparator" w:id="0">
    <w:p w14:paraId="78CC8904" w14:textId="77777777" w:rsidR="00ED3910" w:rsidRDefault="00ED3910"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oc Anh Tran">
    <w15:presenceInfo w15:providerId="AD" w15:userId="S::quoct@ntnu.no::0839746a-f855-4fc1-ad33-b1e852b4df43"/>
  </w15:person>
  <w15:person w15:author="Agnete Rogstad">
    <w15:presenceInfo w15:providerId="None" w15:userId="Agnete Rogst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revisionView w:markup="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020w0es9vsz3ezxwnv0p98fxfxeazeevta&quot;&gt;My EndNote Library&lt;record-ids&gt;&lt;item&gt;3&lt;/item&gt;&lt;/record-ids&gt;&lt;/item&gt;&lt;/Libraries&gt;"/>
  </w:docVars>
  <w:rsids>
    <w:rsidRoot w:val="00F64D5A"/>
    <w:rsid w:val="000001EA"/>
    <w:rsid w:val="000001FD"/>
    <w:rsid w:val="00000B3D"/>
    <w:rsid w:val="0000249C"/>
    <w:rsid w:val="00005F8D"/>
    <w:rsid w:val="00005FD9"/>
    <w:rsid w:val="00006E52"/>
    <w:rsid w:val="000079CD"/>
    <w:rsid w:val="0001321F"/>
    <w:rsid w:val="00013BC4"/>
    <w:rsid w:val="00014211"/>
    <w:rsid w:val="00016A50"/>
    <w:rsid w:val="00017568"/>
    <w:rsid w:val="00024367"/>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58BA"/>
    <w:rsid w:val="000800B1"/>
    <w:rsid w:val="000805D0"/>
    <w:rsid w:val="000817F3"/>
    <w:rsid w:val="00083CE8"/>
    <w:rsid w:val="00084B13"/>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E379F"/>
    <w:rsid w:val="000F014B"/>
    <w:rsid w:val="000F49B5"/>
    <w:rsid w:val="000F4B47"/>
    <w:rsid w:val="00100885"/>
    <w:rsid w:val="00101CEE"/>
    <w:rsid w:val="001020D7"/>
    <w:rsid w:val="00103B65"/>
    <w:rsid w:val="00105836"/>
    <w:rsid w:val="0011387D"/>
    <w:rsid w:val="0011748F"/>
    <w:rsid w:val="00122248"/>
    <w:rsid w:val="00122A27"/>
    <w:rsid w:val="00124947"/>
    <w:rsid w:val="00126107"/>
    <w:rsid w:val="00126251"/>
    <w:rsid w:val="00126E55"/>
    <w:rsid w:val="00127A67"/>
    <w:rsid w:val="00133968"/>
    <w:rsid w:val="001348C4"/>
    <w:rsid w:val="0014219B"/>
    <w:rsid w:val="00142E93"/>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A007F"/>
    <w:rsid w:val="001A2D6B"/>
    <w:rsid w:val="001A4176"/>
    <w:rsid w:val="001A6C7C"/>
    <w:rsid w:val="001B1E50"/>
    <w:rsid w:val="001B254F"/>
    <w:rsid w:val="001B6AC6"/>
    <w:rsid w:val="001B71B7"/>
    <w:rsid w:val="001B72B5"/>
    <w:rsid w:val="001C0428"/>
    <w:rsid w:val="001C0CB9"/>
    <w:rsid w:val="001C1E73"/>
    <w:rsid w:val="001C3998"/>
    <w:rsid w:val="001C3C65"/>
    <w:rsid w:val="001C4AF1"/>
    <w:rsid w:val="001D0167"/>
    <w:rsid w:val="001D066D"/>
    <w:rsid w:val="001D2B21"/>
    <w:rsid w:val="001D4FE4"/>
    <w:rsid w:val="001D79DA"/>
    <w:rsid w:val="001E2BF8"/>
    <w:rsid w:val="001E3A08"/>
    <w:rsid w:val="001E516C"/>
    <w:rsid w:val="001E618C"/>
    <w:rsid w:val="001E73DD"/>
    <w:rsid w:val="001F054B"/>
    <w:rsid w:val="001F2634"/>
    <w:rsid w:val="001F4A68"/>
    <w:rsid w:val="001F7BC3"/>
    <w:rsid w:val="00200701"/>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5069D"/>
    <w:rsid w:val="00251FA7"/>
    <w:rsid w:val="0025221B"/>
    <w:rsid w:val="00253260"/>
    <w:rsid w:val="0025502D"/>
    <w:rsid w:val="00256CAC"/>
    <w:rsid w:val="002576A3"/>
    <w:rsid w:val="0026104F"/>
    <w:rsid w:val="002611F9"/>
    <w:rsid w:val="00262453"/>
    <w:rsid w:val="00262ECB"/>
    <w:rsid w:val="0026531D"/>
    <w:rsid w:val="002676BE"/>
    <w:rsid w:val="00270274"/>
    <w:rsid w:val="00272806"/>
    <w:rsid w:val="00274D03"/>
    <w:rsid w:val="00277946"/>
    <w:rsid w:val="00277B6E"/>
    <w:rsid w:val="002802A6"/>
    <w:rsid w:val="002824C2"/>
    <w:rsid w:val="00282E5B"/>
    <w:rsid w:val="00283D85"/>
    <w:rsid w:val="00290C71"/>
    <w:rsid w:val="00295D71"/>
    <w:rsid w:val="00296AD8"/>
    <w:rsid w:val="002A6311"/>
    <w:rsid w:val="002B0251"/>
    <w:rsid w:val="002B2032"/>
    <w:rsid w:val="002B5DE9"/>
    <w:rsid w:val="002B73EB"/>
    <w:rsid w:val="002C147C"/>
    <w:rsid w:val="002C1C13"/>
    <w:rsid w:val="002C3EDB"/>
    <w:rsid w:val="002D1CD2"/>
    <w:rsid w:val="002D2444"/>
    <w:rsid w:val="002D4850"/>
    <w:rsid w:val="002E0339"/>
    <w:rsid w:val="002E21E3"/>
    <w:rsid w:val="002E3F9E"/>
    <w:rsid w:val="002E4448"/>
    <w:rsid w:val="002E4D90"/>
    <w:rsid w:val="002E5606"/>
    <w:rsid w:val="002F18D4"/>
    <w:rsid w:val="002F1A1B"/>
    <w:rsid w:val="002F2859"/>
    <w:rsid w:val="002F36B5"/>
    <w:rsid w:val="002F3E56"/>
    <w:rsid w:val="0030256A"/>
    <w:rsid w:val="0030382C"/>
    <w:rsid w:val="00306441"/>
    <w:rsid w:val="00307A66"/>
    <w:rsid w:val="003100CE"/>
    <w:rsid w:val="00311199"/>
    <w:rsid w:val="00311FF5"/>
    <w:rsid w:val="00312711"/>
    <w:rsid w:val="0031402B"/>
    <w:rsid w:val="0031552E"/>
    <w:rsid w:val="0031610D"/>
    <w:rsid w:val="003174D7"/>
    <w:rsid w:val="00320D7D"/>
    <w:rsid w:val="003218B7"/>
    <w:rsid w:val="003221E5"/>
    <w:rsid w:val="00330C4D"/>
    <w:rsid w:val="003327F2"/>
    <w:rsid w:val="003366C3"/>
    <w:rsid w:val="003376CC"/>
    <w:rsid w:val="00341021"/>
    <w:rsid w:val="0034102F"/>
    <w:rsid w:val="003435DD"/>
    <w:rsid w:val="00344ED0"/>
    <w:rsid w:val="00345AFB"/>
    <w:rsid w:val="00346782"/>
    <w:rsid w:val="00346FC0"/>
    <w:rsid w:val="00347297"/>
    <w:rsid w:val="00347E6F"/>
    <w:rsid w:val="00350FB1"/>
    <w:rsid w:val="00352CF3"/>
    <w:rsid w:val="003554B4"/>
    <w:rsid w:val="00356BD7"/>
    <w:rsid w:val="00367BB5"/>
    <w:rsid w:val="0037353B"/>
    <w:rsid w:val="003771F3"/>
    <w:rsid w:val="00377DA0"/>
    <w:rsid w:val="00383A44"/>
    <w:rsid w:val="0038571E"/>
    <w:rsid w:val="0039063B"/>
    <w:rsid w:val="0039527D"/>
    <w:rsid w:val="003969C1"/>
    <w:rsid w:val="003A1489"/>
    <w:rsid w:val="003A4189"/>
    <w:rsid w:val="003A5CE3"/>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651A"/>
    <w:rsid w:val="003F02E1"/>
    <w:rsid w:val="003F13EF"/>
    <w:rsid w:val="003F48F8"/>
    <w:rsid w:val="003F5E7A"/>
    <w:rsid w:val="003F5ECE"/>
    <w:rsid w:val="003F7A69"/>
    <w:rsid w:val="003F7C79"/>
    <w:rsid w:val="0040241B"/>
    <w:rsid w:val="004053BC"/>
    <w:rsid w:val="00405A71"/>
    <w:rsid w:val="00405A97"/>
    <w:rsid w:val="00406CB0"/>
    <w:rsid w:val="00412F6D"/>
    <w:rsid w:val="00414D9C"/>
    <w:rsid w:val="0041557E"/>
    <w:rsid w:val="00415C00"/>
    <w:rsid w:val="004204FF"/>
    <w:rsid w:val="00421A70"/>
    <w:rsid w:val="00421AEF"/>
    <w:rsid w:val="0042672C"/>
    <w:rsid w:val="0042757F"/>
    <w:rsid w:val="004315A6"/>
    <w:rsid w:val="00431D5D"/>
    <w:rsid w:val="00434726"/>
    <w:rsid w:val="0043509E"/>
    <w:rsid w:val="004401DA"/>
    <w:rsid w:val="004423BC"/>
    <w:rsid w:val="00442C16"/>
    <w:rsid w:val="00443165"/>
    <w:rsid w:val="00443802"/>
    <w:rsid w:val="00444B24"/>
    <w:rsid w:val="00444C80"/>
    <w:rsid w:val="0044516C"/>
    <w:rsid w:val="004510F7"/>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375"/>
    <w:rsid w:val="00484A82"/>
    <w:rsid w:val="00485FEB"/>
    <w:rsid w:val="00494290"/>
    <w:rsid w:val="00494B11"/>
    <w:rsid w:val="0049726F"/>
    <w:rsid w:val="004A128E"/>
    <w:rsid w:val="004A2A62"/>
    <w:rsid w:val="004B1773"/>
    <w:rsid w:val="004B2391"/>
    <w:rsid w:val="004B2C7A"/>
    <w:rsid w:val="004B36F3"/>
    <w:rsid w:val="004B68DF"/>
    <w:rsid w:val="004B7DCD"/>
    <w:rsid w:val="004C0CD6"/>
    <w:rsid w:val="004C63AD"/>
    <w:rsid w:val="004D2A6B"/>
    <w:rsid w:val="004D3C98"/>
    <w:rsid w:val="004D43E9"/>
    <w:rsid w:val="004E1807"/>
    <w:rsid w:val="004E2D7F"/>
    <w:rsid w:val="004E6254"/>
    <w:rsid w:val="004E63C2"/>
    <w:rsid w:val="004F05C9"/>
    <w:rsid w:val="004F12FB"/>
    <w:rsid w:val="004F4118"/>
    <w:rsid w:val="004F5714"/>
    <w:rsid w:val="004F6BAF"/>
    <w:rsid w:val="004F773D"/>
    <w:rsid w:val="00501347"/>
    <w:rsid w:val="00501FB6"/>
    <w:rsid w:val="0050369F"/>
    <w:rsid w:val="00504DF4"/>
    <w:rsid w:val="00505146"/>
    <w:rsid w:val="0051228E"/>
    <w:rsid w:val="00513947"/>
    <w:rsid w:val="00514071"/>
    <w:rsid w:val="00514318"/>
    <w:rsid w:val="00516B94"/>
    <w:rsid w:val="00516E63"/>
    <w:rsid w:val="005212AB"/>
    <w:rsid w:val="00523F4C"/>
    <w:rsid w:val="00525691"/>
    <w:rsid w:val="005268FC"/>
    <w:rsid w:val="00526FD4"/>
    <w:rsid w:val="00527161"/>
    <w:rsid w:val="005305D6"/>
    <w:rsid w:val="0053381B"/>
    <w:rsid w:val="00534CAD"/>
    <w:rsid w:val="005353B1"/>
    <w:rsid w:val="005360C4"/>
    <w:rsid w:val="00544597"/>
    <w:rsid w:val="00544CE4"/>
    <w:rsid w:val="00546223"/>
    <w:rsid w:val="0054749E"/>
    <w:rsid w:val="00550565"/>
    <w:rsid w:val="00550D4F"/>
    <w:rsid w:val="0055144A"/>
    <w:rsid w:val="005539AD"/>
    <w:rsid w:val="005548CF"/>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5492"/>
    <w:rsid w:val="005D60A1"/>
    <w:rsid w:val="005E055A"/>
    <w:rsid w:val="005E0FFD"/>
    <w:rsid w:val="005E2C06"/>
    <w:rsid w:val="005E382D"/>
    <w:rsid w:val="005E5613"/>
    <w:rsid w:val="005F6641"/>
    <w:rsid w:val="005F6A44"/>
    <w:rsid w:val="005F75B2"/>
    <w:rsid w:val="00602B34"/>
    <w:rsid w:val="00602E33"/>
    <w:rsid w:val="00603355"/>
    <w:rsid w:val="0060661D"/>
    <w:rsid w:val="00607206"/>
    <w:rsid w:val="00607912"/>
    <w:rsid w:val="00611D89"/>
    <w:rsid w:val="00614847"/>
    <w:rsid w:val="0061584A"/>
    <w:rsid w:val="00623166"/>
    <w:rsid w:val="00623AA7"/>
    <w:rsid w:val="0062415C"/>
    <w:rsid w:val="006244F5"/>
    <w:rsid w:val="00626063"/>
    <w:rsid w:val="0062658F"/>
    <w:rsid w:val="006318C9"/>
    <w:rsid w:val="00633108"/>
    <w:rsid w:val="0063381A"/>
    <w:rsid w:val="00634724"/>
    <w:rsid w:val="00634BC1"/>
    <w:rsid w:val="0063681B"/>
    <w:rsid w:val="006368A8"/>
    <w:rsid w:val="006438F8"/>
    <w:rsid w:val="00643AEE"/>
    <w:rsid w:val="006444CE"/>
    <w:rsid w:val="00651269"/>
    <w:rsid w:val="00652BA4"/>
    <w:rsid w:val="006601C3"/>
    <w:rsid w:val="00660737"/>
    <w:rsid w:val="00662581"/>
    <w:rsid w:val="00664EF4"/>
    <w:rsid w:val="006651D7"/>
    <w:rsid w:val="00671958"/>
    <w:rsid w:val="00675046"/>
    <w:rsid w:val="00675F08"/>
    <w:rsid w:val="006763E3"/>
    <w:rsid w:val="00683E0E"/>
    <w:rsid w:val="00686F04"/>
    <w:rsid w:val="00691DC4"/>
    <w:rsid w:val="006941EB"/>
    <w:rsid w:val="00694244"/>
    <w:rsid w:val="00695351"/>
    <w:rsid w:val="006A2003"/>
    <w:rsid w:val="006A3F9C"/>
    <w:rsid w:val="006A609D"/>
    <w:rsid w:val="006A64E1"/>
    <w:rsid w:val="006A6EEA"/>
    <w:rsid w:val="006B2B55"/>
    <w:rsid w:val="006B3D11"/>
    <w:rsid w:val="006B41CF"/>
    <w:rsid w:val="006B5B62"/>
    <w:rsid w:val="006B68D9"/>
    <w:rsid w:val="006B7323"/>
    <w:rsid w:val="006B7678"/>
    <w:rsid w:val="006C35FA"/>
    <w:rsid w:val="006C3ED3"/>
    <w:rsid w:val="006C4016"/>
    <w:rsid w:val="006C4E44"/>
    <w:rsid w:val="006C64AA"/>
    <w:rsid w:val="006D0BE2"/>
    <w:rsid w:val="006D2566"/>
    <w:rsid w:val="006E2BDE"/>
    <w:rsid w:val="006E3710"/>
    <w:rsid w:val="006E6FA0"/>
    <w:rsid w:val="006E75C9"/>
    <w:rsid w:val="006E7BF8"/>
    <w:rsid w:val="006F2CDE"/>
    <w:rsid w:val="006F479C"/>
    <w:rsid w:val="006F6BD8"/>
    <w:rsid w:val="006F6CAA"/>
    <w:rsid w:val="00701199"/>
    <w:rsid w:val="007011DB"/>
    <w:rsid w:val="0070394C"/>
    <w:rsid w:val="00705096"/>
    <w:rsid w:val="0071004D"/>
    <w:rsid w:val="0071367D"/>
    <w:rsid w:val="00713E40"/>
    <w:rsid w:val="0071547D"/>
    <w:rsid w:val="00715EA5"/>
    <w:rsid w:val="00717E57"/>
    <w:rsid w:val="007225DB"/>
    <w:rsid w:val="00722629"/>
    <w:rsid w:val="00722C5A"/>
    <w:rsid w:val="00726433"/>
    <w:rsid w:val="0073588A"/>
    <w:rsid w:val="00740DF8"/>
    <w:rsid w:val="007431A1"/>
    <w:rsid w:val="00746B94"/>
    <w:rsid w:val="007475FD"/>
    <w:rsid w:val="0075397B"/>
    <w:rsid w:val="0075456B"/>
    <w:rsid w:val="00755A36"/>
    <w:rsid w:val="00757134"/>
    <w:rsid w:val="0076178A"/>
    <w:rsid w:val="00761DF0"/>
    <w:rsid w:val="007637E6"/>
    <w:rsid w:val="00764B5E"/>
    <w:rsid w:val="00766925"/>
    <w:rsid w:val="00772A9A"/>
    <w:rsid w:val="0077788A"/>
    <w:rsid w:val="00781513"/>
    <w:rsid w:val="0078310E"/>
    <w:rsid w:val="007846C1"/>
    <w:rsid w:val="0078575C"/>
    <w:rsid w:val="00791DAE"/>
    <w:rsid w:val="00792036"/>
    <w:rsid w:val="007920C8"/>
    <w:rsid w:val="00794D8B"/>
    <w:rsid w:val="007A1E95"/>
    <w:rsid w:val="007A42AE"/>
    <w:rsid w:val="007A4745"/>
    <w:rsid w:val="007A5A7B"/>
    <w:rsid w:val="007A6BFD"/>
    <w:rsid w:val="007B2B14"/>
    <w:rsid w:val="007C1475"/>
    <w:rsid w:val="007C581E"/>
    <w:rsid w:val="007C5904"/>
    <w:rsid w:val="007D2AF9"/>
    <w:rsid w:val="007D4F32"/>
    <w:rsid w:val="007D5D0F"/>
    <w:rsid w:val="007D6778"/>
    <w:rsid w:val="007E02CB"/>
    <w:rsid w:val="007E101F"/>
    <w:rsid w:val="007E18E2"/>
    <w:rsid w:val="007E1C4E"/>
    <w:rsid w:val="007E2327"/>
    <w:rsid w:val="007E295A"/>
    <w:rsid w:val="007F06F6"/>
    <w:rsid w:val="007F124D"/>
    <w:rsid w:val="007F1270"/>
    <w:rsid w:val="007F330E"/>
    <w:rsid w:val="007F4967"/>
    <w:rsid w:val="007F6D39"/>
    <w:rsid w:val="008000D1"/>
    <w:rsid w:val="0080024C"/>
    <w:rsid w:val="00805DA2"/>
    <w:rsid w:val="00806331"/>
    <w:rsid w:val="008067B2"/>
    <w:rsid w:val="008076EF"/>
    <w:rsid w:val="008105B3"/>
    <w:rsid w:val="00811025"/>
    <w:rsid w:val="00814565"/>
    <w:rsid w:val="00816744"/>
    <w:rsid w:val="00816C45"/>
    <w:rsid w:val="00822A9F"/>
    <w:rsid w:val="00830077"/>
    <w:rsid w:val="0083192F"/>
    <w:rsid w:val="00831F2B"/>
    <w:rsid w:val="008410A4"/>
    <w:rsid w:val="00846EBA"/>
    <w:rsid w:val="0085020A"/>
    <w:rsid w:val="00852A29"/>
    <w:rsid w:val="0085371A"/>
    <w:rsid w:val="00853D41"/>
    <w:rsid w:val="0085583C"/>
    <w:rsid w:val="008579AE"/>
    <w:rsid w:val="00860796"/>
    <w:rsid w:val="00860F1E"/>
    <w:rsid w:val="0086378F"/>
    <w:rsid w:val="00864548"/>
    <w:rsid w:val="00865F5E"/>
    <w:rsid w:val="00866BFF"/>
    <w:rsid w:val="00867461"/>
    <w:rsid w:val="00871CA5"/>
    <w:rsid w:val="00873B3F"/>
    <w:rsid w:val="00880E6A"/>
    <w:rsid w:val="008818F4"/>
    <w:rsid w:val="00881F6D"/>
    <w:rsid w:val="008840A3"/>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3230"/>
    <w:rsid w:val="008C462C"/>
    <w:rsid w:val="008C58C4"/>
    <w:rsid w:val="008C7494"/>
    <w:rsid w:val="008D0A80"/>
    <w:rsid w:val="008D15B2"/>
    <w:rsid w:val="008D1871"/>
    <w:rsid w:val="008D3DEB"/>
    <w:rsid w:val="008D5079"/>
    <w:rsid w:val="008D5765"/>
    <w:rsid w:val="008D6459"/>
    <w:rsid w:val="008E30D1"/>
    <w:rsid w:val="008E6B5A"/>
    <w:rsid w:val="008F17FF"/>
    <w:rsid w:val="008F40AC"/>
    <w:rsid w:val="008F6BF3"/>
    <w:rsid w:val="008F725D"/>
    <w:rsid w:val="00900148"/>
    <w:rsid w:val="00901860"/>
    <w:rsid w:val="00905912"/>
    <w:rsid w:val="00906B24"/>
    <w:rsid w:val="0091235B"/>
    <w:rsid w:val="009143FB"/>
    <w:rsid w:val="00920742"/>
    <w:rsid w:val="00923464"/>
    <w:rsid w:val="00931BD3"/>
    <w:rsid w:val="009432F4"/>
    <w:rsid w:val="009440C5"/>
    <w:rsid w:val="009452D2"/>
    <w:rsid w:val="00945B8D"/>
    <w:rsid w:val="009467FE"/>
    <w:rsid w:val="00946B54"/>
    <w:rsid w:val="009471E0"/>
    <w:rsid w:val="0094796A"/>
    <w:rsid w:val="0095001F"/>
    <w:rsid w:val="00951A86"/>
    <w:rsid w:val="0095239B"/>
    <w:rsid w:val="0095583A"/>
    <w:rsid w:val="00957D47"/>
    <w:rsid w:val="009617C5"/>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5DE"/>
    <w:rsid w:val="009E6939"/>
    <w:rsid w:val="009F5CC9"/>
    <w:rsid w:val="009F7C4C"/>
    <w:rsid w:val="00A00D37"/>
    <w:rsid w:val="00A0495F"/>
    <w:rsid w:val="00A0497B"/>
    <w:rsid w:val="00A04B7F"/>
    <w:rsid w:val="00A05762"/>
    <w:rsid w:val="00A07033"/>
    <w:rsid w:val="00A105C7"/>
    <w:rsid w:val="00A11033"/>
    <w:rsid w:val="00A13337"/>
    <w:rsid w:val="00A13A3B"/>
    <w:rsid w:val="00A1594B"/>
    <w:rsid w:val="00A15CD1"/>
    <w:rsid w:val="00A15FF6"/>
    <w:rsid w:val="00A178D8"/>
    <w:rsid w:val="00A20288"/>
    <w:rsid w:val="00A21D11"/>
    <w:rsid w:val="00A257DB"/>
    <w:rsid w:val="00A2725F"/>
    <w:rsid w:val="00A30118"/>
    <w:rsid w:val="00A346B5"/>
    <w:rsid w:val="00A354A0"/>
    <w:rsid w:val="00A37A35"/>
    <w:rsid w:val="00A41E62"/>
    <w:rsid w:val="00A4310B"/>
    <w:rsid w:val="00A436C2"/>
    <w:rsid w:val="00A43BE6"/>
    <w:rsid w:val="00A51C31"/>
    <w:rsid w:val="00A53CD0"/>
    <w:rsid w:val="00A557D0"/>
    <w:rsid w:val="00A55E66"/>
    <w:rsid w:val="00A6030B"/>
    <w:rsid w:val="00A61865"/>
    <w:rsid w:val="00A6441C"/>
    <w:rsid w:val="00A64A80"/>
    <w:rsid w:val="00A67895"/>
    <w:rsid w:val="00A70A4F"/>
    <w:rsid w:val="00A70B20"/>
    <w:rsid w:val="00A72A7D"/>
    <w:rsid w:val="00A7374B"/>
    <w:rsid w:val="00A80295"/>
    <w:rsid w:val="00A80565"/>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6A63"/>
    <w:rsid w:val="00AA73EE"/>
    <w:rsid w:val="00AB1651"/>
    <w:rsid w:val="00AB52E8"/>
    <w:rsid w:val="00AB697A"/>
    <w:rsid w:val="00AB6C34"/>
    <w:rsid w:val="00AC0012"/>
    <w:rsid w:val="00AC0EAB"/>
    <w:rsid w:val="00AC15F0"/>
    <w:rsid w:val="00AC1775"/>
    <w:rsid w:val="00AC291F"/>
    <w:rsid w:val="00AC2F73"/>
    <w:rsid w:val="00AC331E"/>
    <w:rsid w:val="00AC3F02"/>
    <w:rsid w:val="00AC5A58"/>
    <w:rsid w:val="00AC5DE0"/>
    <w:rsid w:val="00AC7359"/>
    <w:rsid w:val="00AD1151"/>
    <w:rsid w:val="00AD4BF2"/>
    <w:rsid w:val="00AD55AA"/>
    <w:rsid w:val="00AD6B45"/>
    <w:rsid w:val="00AE059B"/>
    <w:rsid w:val="00AE7352"/>
    <w:rsid w:val="00AF5BC1"/>
    <w:rsid w:val="00AF6A94"/>
    <w:rsid w:val="00AF6B8F"/>
    <w:rsid w:val="00B010C4"/>
    <w:rsid w:val="00B04C93"/>
    <w:rsid w:val="00B056C5"/>
    <w:rsid w:val="00B06C8F"/>
    <w:rsid w:val="00B10311"/>
    <w:rsid w:val="00B10C2C"/>
    <w:rsid w:val="00B11ADB"/>
    <w:rsid w:val="00B1337B"/>
    <w:rsid w:val="00B154C6"/>
    <w:rsid w:val="00B172FF"/>
    <w:rsid w:val="00B21115"/>
    <w:rsid w:val="00B253BE"/>
    <w:rsid w:val="00B2785F"/>
    <w:rsid w:val="00B32A2F"/>
    <w:rsid w:val="00B33668"/>
    <w:rsid w:val="00B33F95"/>
    <w:rsid w:val="00B35340"/>
    <w:rsid w:val="00B36EB3"/>
    <w:rsid w:val="00B37427"/>
    <w:rsid w:val="00B37E89"/>
    <w:rsid w:val="00B4198A"/>
    <w:rsid w:val="00B44F8D"/>
    <w:rsid w:val="00B45D02"/>
    <w:rsid w:val="00B46D3B"/>
    <w:rsid w:val="00B50002"/>
    <w:rsid w:val="00B504BF"/>
    <w:rsid w:val="00B52A90"/>
    <w:rsid w:val="00B5341C"/>
    <w:rsid w:val="00B5570C"/>
    <w:rsid w:val="00B60502"/>
    <w:rsid w:val="00B61AF5"/>
    <w:rsid w:val="00B65319"/>
    <w:rsid w:val="00B70375"/>
    <w:rsid w:val="00B72BC9"/>
    <w:rsid w:val="00B7343D"/>
    <w:rsid w:val="00B74649"/>
    <w:rsid w:val="00B76305"/>
    <w:rsid w:val="00B7660E"/>
    <w:rsid w:val="00B82CB7"/>
    <w:rsid w:val="00B84834"/>
    <w:rsid w:val="00B84D1E"/>
    <w:rsid w:val="00B852CD"/>
    <w:rsid w:val="00B864B8"/>
    <w:rsid w:val="00B86E14"/>
    <w:rsid w:val="00B87B36"/>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5EE6"/>
    <w:rsid w:val="00BC69D0"/>
    <w:rsid w:val="00BC74C4"/>
    <w:rsid w:val="00BC7AF1"/>
    <w:rsid w:val="00BD306F"/>
    <w:rsid w:val="00BD403D"/>
    <w:rsid w:val="00BD5951"/>
    <w:rsid w:val="00BD5BE0"/>
    <w:rsid w:val="00BE014B"/>
    <w:rsid w:val="00BE26B8"/>
    <w:rsid w:val="00BE2E24"/>
    <w:rsid w:val="00BE4EA7"/>
    <w:rsid w:val="00BF0648"/>
    <w:rsid w:val="00BF14AC"/>
    <w:rsid w:val="00BF215B"/>
    <w:rsid w:val="00BF3804"/>
    <w:rsid w:val="00BF4974"/>
    <w:rsid w:val="00C042D7"/>
    <w:rsid w:val="00C056AB"/>
    <w:rsid w:val="00C05C43"/>
    <w:rsid w:val="00C05FD3"/>
    <w:rsid w:val="00C12E5C"/>
    <w:rsid w:val="00C216FE"/>
    <w:rsid w:val="00C21EBC"/>
    <w:rsid w:val="00C314B2"/>
    <w:rsid w:val="00C404BE"/>
    <w:rsid w:val="00C40938"/>
    <w:rsid w:val="00C4102E"/>
    <w:rsid w:val="00C420B8"/>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A1A8B"/>
    <w:rsid w:val="00CA1DEA"/>
    <w:rsid w:val="00CA3883"/>
    <w:rsid w:val="00CB6662"/>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4CF9"/>
    <w:rsid w:val="00D17267"/>
    <w:rsid w:val="00D17BCC"/>
    <w:rsid w:val="00D17DD7"/>
    <w:rsid w:val="00D24DB1"/>
    <w:rsid w:val="00D26C75"/>
    <w:rsid w:val="00D277C1"/>
    <w:rsid w:val="00D3239C"/>
    <w:rsid w:val="00D34951"/>
    <w:rsid w:val="00D37369"/>
    <w:rsid w:val="00D422FB"/>
    <w:rsid w:val="00D44005"/>
    <w:rsid w:val="00D4519F"/>
    <w:rsid w:val="00D45A90"/>
    <w:rsid w:val="00D50C81"/>
    <w:rsid w:val="00D5361C"/>
    <w:rsid w:val="00D53756"/>
    <w:rsid w:val="00D6004E"/>
    <w:rsid w:val="00D63AA2"/>
    <w:rsid w:val="00D67B58"/>
    <w:rsid w:val="00D71634"/>
    <w:rsid w:val="00D72997"/>
    <w:rsid w:val="00D731AF"/>
    <w:rsid w:val="00D7427A"/>
    <w:rsid w:val="00D751C5"/>
    <w:rsid w:val="00D76591"/>
    <w:rsid w:val="00D82B9E"/>
    <w:rsid w:val="00D84ABF"/>
    <w:rsid w:val="00D8545F"/>
    <w:rsid w:val="00D86BBC"/>
    <w:rsid w:val="00D906A7"/>
    <w:rsid w:val="00D9528D"/>
    <w:rsid w:val="00D96888"/>
    <w:rsid w:val="00D97A1A"/>
    <w:rsid w:val="00DA3BF1"/>
    <w:rsid w:val="00DA41F9"/>
    <w:rsid w:val="00DA4ED9"/>
    <w:rsid w:val="00DA4F09"/>
    <w:rsid w:val="00DA5530"/>
    <w:rsid w:val="00DA5F34"/>
    <w:rsid w:val="00DB0508"/>
    <w:rsid w:val="00DB2835"/>
    <w:rsid w:val="00DB2AF8"/>
    <w:rsid w:val="00DB3CDB"/>
    <w:rsid w:val="00DB4AA7"/>
    <w:rsid w:val="00DB538C"/>
    <w:rsid w:val="00DB61D4"/>
    <w:rsid w:val="00DB6270"/>
    <w:rsid w:val="00DB7598"/>
    <w:rsid w:val="00DC280A"/>
    <w:rsid w:val="00DC43F2"/>
    <w:rsid w:val="00DC4D77"/>
    <w:rsid w:val="00DC5BE4"/>
    <w:rsid w:val="00DC7ED0"/>
    <w:rsid w:val="00DD1B46"/>
    <w:rsid w:val="00DD1DC0"/>
    <w:rsid w:val="00DD312B"/>
    <w:rsid w:val="00DE04BA"/>
    <w:rsid w:val="00DE0BBD"/>
    <w:rsid w:val="00DE338C"/>
    <w:rsid w:val="00DE509C"/>
    <w:rsid w:val="00DE5AD3"/>
    <w:rsid w:val="00DE5B99"/>
    <w:rsid w:val="00DE6320"/>
    <w:rsid w:val="00DF3587"/>
    <w:rsid w:val="00DF6961"/>
    <w:rsid w:val="00DF7B12"/>
    <w:rsid w:val="00E04DD3"/>
    <w:rsid w:val="00E070C2"/>
    <w:rsid w:val="00E07EF9"/>
    <w:rsid w:val="00E07F7D"/>
    <w:rsid w:val="00E10AF1"/>
    <w:rsid w:val="00E14026"/>
    <w:rsid w:val="00E16EF1"/>
    <w:rsid w:val="00E22018"/>
    <w:rsid w:val="00E22169"/>
    <w:rsid w:val="00E263CD"/>
    <w:rsid w:val="00E2674E"/>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5267"/>
    <w:rsid w:val="00E666DB"/>
    <w:rsid w:val="00E72326"/>
    <w:rsid w:val="00E74120"/>
    <w:rsid w:val="00E74B03"/>
    <w:rsid w:val="00E75B3C"/>
    <w:rsid w:val="00E811DC"/>
    <w:rsid w:val="00E85168"/>
    <w:rsid w:val="00E87967"/>
    <w:rsid w:val="00E879EE"/>
    <w:rsid w:val="00E87B6A"/>
    <w:rsid w:val="00E91C94"/>
    <w:rsid w:val="00E96BCC"/>
    <w:rsid w:val="00EA0FB8"/>
    <w:rsid w:val="00EA3FA6"/>
    <w:rsid w:val="00EA4316"/>
    <w:rsid w:val="00EB1593"/>
    <w:rsid w:val="00EB1C52"/>
    <w:rsid w:val="00EB5C32"/>
    <w:rsid w:val="00EB5EED"/>
    <w:rsid w:val="00EB655E"/>
    <w:rsid w:val="00EB6B4C"/>
    <w:rsid w:val="00EB7646"/>
    <w:rsid w:val="00EC06B3"/>
    <w:rsid w:val="00EC0A9D"/>
    <w:rsid w:val="00EC14B3"/>
    <w:rsid w:val="00EC1B4D"/>
    <w:rsid w:val="00EC3A7C"/>
    <w:rsid w:val="00EC4872"/>
    <w:rsid w:val="00EC763F"/>
    <w:rsid w:val="00ED1F93"/>
    <w:rsid w:val="00ED3910"/>
    <w:rsid w:val="00ED50DF"/>
    <w:rsid w:val="00EE0E80"/>
    <w:rsid w:val="00EF3CDF"/>
    <w:rsid w:val="00EF653F"/>
    <w:rsid w:val="00EF68BA"/>
    <w:rsid w:val="00EF70E3"/>
    <w:rsid w:val="00F014F3"/>
    <w:rsid w:val="00F030AE"/>
    <w:rsid w:val="00F046C9"/>
    <w:rsid w:val="00F05B47"/>
    <w:rsid w:val="00F0619A"/>
    <w:rsid w:val="00F13781"/>
    <w:rsid w:val="00F1564E"/>
    <w:rsid w:val="00F1798E"/>
    <w:rsid w:val="00F20775"/>
    <w:rsid w:val="00F20AC7"/>
    <w:rsid w:val="00F213FF"/>
    <w:rsid w:val="00F21986"/>
    <w:rsid w:val="00F230C1"/>
    <w:rsid w:val="00F23E50"/>
    <w:rsid w:val="00F24C2A"/>
    <w:rsid w:val="00F3053E"/>
    <w:rsid w:val="00F43A94"/>
    <w:rsid w:val="00F56139"/>
    <w:rsid w:val="00F56980"/>
    <w:rsid w:val="00F56B38"/>
    <w:rsid w:val="00F5791D"/>
    <w:rsid w:val="00F60E1F"/>
    <w:rsid w:val="00F62167"/>
    <w:rsid w:val="00F62415"/>
    <w:rsid w:val="00F64D5A"/>
    <w:rsid w:val="00F65ED2"/>
    <w:rsid w:val="00F6628F"/>
    <w:rsid w:val="00F71F47"/>
    <w:rsid w:val="00F7795B"/>
    <w:rsid w:val="00F80214"/>
    <w:rsid w:val="00F8387C"/>
    <w:rsid w:val="00F849EE"/>
    <w:rsid w:val="00F86A89"/>
    <w:rsid w:val="00F93143"/>
    <w:rsid w:val="00F95FBB"/>
    <w:rsid w:val="00F97007"/>
    <w:rsid w:val="00FA1025"/>
    <w:rsid w:val="00FA30E6"/>
    <w:rsid w:val="00FA56C0"/>
    <w:rsid w:val="00FA79C0"/>
    <w:rsid w:val="00FB000A"/>
    <w:rsid w:val="00FB00F2"/>
    <w:rsid w:val="00FB19FB"/>
    <w:rsid w:val="00FB60A1"/>
    <w:rsid w:val="00FB7128"/>
    <w:rsid w:val="00FB7213"/>
    <w:rsid w:val="00FB735C"/>
    <w:rsid w:val="00FC0B74"/>
    <w:rsid w:val="00FC1D99"/>
    <w:rsid w:val="00FD0056"/>
    <w:rsid w:val="00FD15A4"/>
    <w:rsid w:val="00FD1942"/>
    <w:rsid w:val="00FD296D"/>
    <w:rsid w:val="00FD2F77"/>
    <w:rsid w:val="00FD3E4B"/>
    <w:rsid w:val="00FD5607"/>
    <w:rsid w:val="00FD5A40"/>
    <w:rsid w:val="00FD633F"/>
    <w:rsid w:val="00FE231E"/>
    <w:rsid w:val="00FF0225"/>
    <w:rsid w:val="00FF230B"/>
    <w:rsid w:val="00FF29EC"/>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315A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doi.org/10.1007/s10346-013-0436-y" TargetMode="External"/><Relationship Id="rId50" Type="http://schemas.openxmlformats.org/officeDocument/2006/relationships/hyperlink" Target="https://doi.org/10.1139/T11-059"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1007/s40571-019-00303-7" TargetMode="Externa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hyperlink" Target="https://doi.org/10.1007/s10346-019-0133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1680/geot.14.P.193" TargetMode="External"/><Relationship Id="rId53" Type="http://schemas.openxmlformats.org/officeDocument/2006/relationships/hyperlink" Target="https://doi.org/10.1038/s41592-020-0772-5"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s://doi.org/10.1139/cgj-2012-0390"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16/j.compgeo.2018.10.0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emf"/><Relationship Id="rId48" Type="http://schemas.openxmlformats.org/officeDocument/2006/relationships/hyperlink" Target="https://doi.org/ARTN" TargetMode="External"/><Relationship Id="rId56" Type="http://schemas.microsoft.com/office/2011/relationships/people" Target="people.xml"/><Relationship Id="rId8" Type="http://schemas.openxmlformats.org/officeDocument/2006/relationships/image" Target="media/image1.jpeg"/><Relationship Id="rId51" Type="http://schemas.openxmlformats.org/officeDocument/2006/relationships/hyperlink" Target="https://doi.org/Doi"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12563</Words>
  <Characters>66588</Characters>
  <Application>Microsoft Office Word</Application>
  <DocSecurity>0</DocSecurity>
  <Lines>554</Lines>
  <Paragraphs>157</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78994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13</cp:revision>
  <cp:lastPrinted>2022-12-09T12:47:00Z</cp:lastPrinted>
  <dcterms:created xsi:type="dcterms:W3CDTF">2023-01-29T21:38:00Z</dcterms:created>
  <dcterms:modified xsi:type="dcterms:W3CDTF">2023-07-19T13:50:00Z</dcterms:modified>
</cp:coreProperties>
</file>