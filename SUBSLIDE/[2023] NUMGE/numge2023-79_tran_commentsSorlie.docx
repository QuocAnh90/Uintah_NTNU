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lang w:val="en-GB"/>
        </w:rPr>
      </w:pPr>
      <w:r>
        <w:rPr>
          <w:lang w:val="en-GB"/>
        </w:rPr>
        <w:t xml:space="preserve">Role of </w:t>
      </w:r>
      <w:r w:rsidR="00770C03">
        <w:rPr>
          <w:lang w:val="en-GB"/>
        </w:rPr>
        <w:t>hydraulic conductivity</w:t>
      </w:r>
      <w:r w:rsidR="002E35E6">
        <w:rPr>
          <w:lang w:val="en-GB"/>
        </w:rPr>
        <w:t xml:space="preserve"> </w:t>
      </w:r>
      <w:r>
        <w:rPr>
          <w:lang w:val="en-GB"/>
        </w:rPr>
        <w:t xml:space="preserve">on </w:t>
      </w:r>
      <w:r w:rsidR="00647D51">
        <w:rPr>
          <w:lang w:val="en-GB"/>
        </w:rPr>
        <w:t xml:space="preserve">the </w:t>
      </w:r>
      <w:r>
        <w:rPr>
          <w:lang w:val="en-GB"/>
        </w:rPr>
        <w:t xml:space="preserve">mechanism of </w:t>
      </w:r>
      <w:r w:rsidR="00307794">
        <w:rPr>
          <w:lang w:val="en-GB"/>
        </w:rPr>
        <w:t>earthquake</w:t>
      </w:r>
      <w:r>
        <w:rPr>
          <w:lang w:val="en-GB"/>
        </w:rPr>
        <w:t xml:space="preserve"> induced submarine landslides</w:t>
      </w:r>
      <w:r w:rsidR="00DD0472">
        <w:rPr>
          <w:lang w:val="en-GB"/>
        </w:rPr>
        <w:t xml:space="preserve"> – a CFD-MPM analysis</w:t>
      </w:r>
    </w:p>
    <w:p w14:paraId="6A660432" w14:textId="727A03B8" w:rsidR="00902A63" w:rsidRPr="008E7A8D" w:rsidRDefault="004B6A5C" w:rsidP="000516BB">
      <w:pPr>
        <w:pStyle w:val="Author"/>
        <w:spacing w:after="200"/>
        <w:rPr>
          <w:szCs w:val="22"/>
          <w:lang w:val="en-GB"/>
        </w:rPr>
      </w:pPr>
      <w:r w:rsidRPr="004B6A5C">
        <w:rPr>
          <w:szCs w:val="22"/>
          <w:lang w:val="en-US"/>
        </w:rPr>
        <w:t>Q</w:t>
      </w:r>
      <w:r w:rsidR="000516BB" w:rsidRPr="004B6A5C">
        <w:rPr>
          <w:szCs w:val="22"/>
          <w:lang w:val="en-US"/>
        </w:rPr>
        <w:t>.</w:t>
      </w:r>
      <w:r w:rsidRPr="004B6A5C">
        <w:rPr>
          <w:szCs w:val="22"/>
          <w:lang w:val="en-US"/>
        </w:rPr>
        <w:t>A</w:t>
      </w:r>
      <w:r w:rsidR="00902A63" w:rsidRPr="004B6A5C">
        <w:rPr>
          <w:szCs w:val="22"/>
          <w:lang w:val="en-US"/>
        </w:rPr>
        <w:t xml:space="preserve">. </w:t>
      </w:r>
      <w:r w:rsidRPr="004B6A5C">
        <w:rPr>
          <w:szCs w:val="22"/>
          <w:lang w:val="en-US"/>
        </w:rPr>
        <w:t>Tran</w:t>
      </w:r>
      <w:r w:rsidR="000516BB" w:rsidRPr="004B6A5C">
        <w:rPr>
          <w:szCs w:val="22"/>
          <w:vertAlign w:val="superscript"/>
          <w:lang w:val="en-US"/>
        </w:rPr>
        <w:t>1</w:t>
      </w:r>
      <w:r w:rsidR="000516BB" w:rsidRPr="004B6A5C">
        <w:rPr>
          <w:szCs w:val="22"/>
          <w:lang w:val="en-US"/>
        </w:rPr>
        <w:t xml:space="preserve">, </w:t>
      </w:r>
      <w:r w:rsidRPr="004B6A5C">
        <w:rPr>
          <w:szCs w:val="22"/>
          <w:lang w:val="en-US"/>
        </w:rPr>
        <w:t>E</w:t>
      </w:r>
      <w:r w:rsidR="000516BB" w:rsidRPr="004B6A5C">
        <w:rPr>
          <w:szCs w:val="22"/>
          <w:lang w:val="en-US"/>
        </w:rPr>
        <w:t>.</w:t>
      </w:r>
      <w:r w:rsidRPr="004B6A5C">
        <w:rPr>
          <w:szCs w:val="22"/>
          <w:lang w:val="en-US"/>
        </w:rPr>
        <w:t>R</w:t>
      </w:r>
      <w:r w:rsidR="000516BB" w:rsidRPr="004B6A5C">
        <w:rPr>
          <w:szCs w:val="22"/>
          <w:lang w:val="en-US"/>
        </w:rPr>
        <w:t xml:space="preserve">. </w:t>
      </w:r>
      <w:r w:rsidRPr="004B6A5C">
        <w:rPr>
          <w:szCs w:val="22"/>
          <w:lang w:val="en-US"/>
        </w:rPr>
        <w:t>Sørlie</w:t>
      </w:r>
      <w:r w:rsidR="00D515FE" w:rsidRPr="008E7A8D">
        <w:rPr>
          <w:szCs w:val="22"/>
          <w:vertAlign w:val="superscript"/>
          <w:lang w:val="en-GB"/>
        </w:rPr>
        <w:t>1</w:t>
      </w:r>
      <w:r w:rsidR="000516BB" w:rsidRPr="004B6A5C">
        <w:rPr>
          <w:szCs w:val="22"/>
          <w:lang w:val="en-US"/>
        </w:rPr>
        <w:t xml:space="preserve">, </w:t>
      </w:r>
      <w:r w:rsidRPr="004B6A5C">
        <w:rPr>
          <w:szCs w:val="22"/>
          <w:lang w:val="en-US"/>
        </w:rPr>
        <w:t>G</w:t>
      </w:r>
      <w:r w:rsidR="000516BB" w:rsidRPr="004B6A5C">
        <w:rPr>
          <w:szCs w:val="22"/>
          <w:lang w:val="en-US"/>
        </w:rPr>
        <w:t xml:space="preserve">. </w:t>
      </w:r>
      <w:r>
        <w:rPr>
          <w:szCs w:val="22"/>
          <w:lang w:val="en-GB"/>
        </w:rPr>
        <w:t>Grimstad</w:t>
      </w:r>
      <w:r w:rsidR="000516BB" w:rsidRPr="008E7A8D">
        <w:rPr>
          <w:szCs w:val="22"/>
          <w:vertAlign w:val="superscript"/>
          <w:lang w:val="en-GB"/>
        </w:rPr>
        <w:t>1</w:t>
      </w:r>
      <w:r w:rsidR="000516BB" w:rsidRPr="008E7A8D">
        <w:rPr>
          <w:szCs w:val="22"/>
          <w:lang w:val="en-GB"/>
        </w:rPr>
        <w:t xml:space="preserve">, </w:t>
      </w:r>
      <w:r>
        <w:rPr>
          <w:szCs w:val="22"/>
          <w:lang w:val="en-GB"/>
        </w:rPr>
        <w:t>G</w:t>
      </w:r>
      <w:r w:rsidR="000516BB" w:rsidRPr="008E7A8D">
        <w:rPr>
          <w:szCs w:val="22"/>
          <w:lang w:val="en-GB"/>
        </w:rPr>
        <w:t>.</w:t>
      </w:r>
      <w:r>
        <w:rPr>
          <w:szCs w:val="22"/>
          <w:lang w:val="en-GB"/>
        </w:rPr>
        <w:t>R</w:t>
      </w:r>
      <w:r w:rsidR="000516BB" w:rsidRPr="008E7A8D">
        <w:rPr>
          <w:szCs w:val="22"/>
          <w:lang w:val="en-GB"/>
        </w:rPr>
        <w:t xml:space="preserve">. </w:t>
      </w:r>
      <w:r>
        <w:rPr>
          <w:szCs w:val="22"/>
          <w:lang w:val="en-GB"/>
        </w:rPr>
        <w:t>Eiksund</w:t>
      </w:r>
      <w:r w:rsidR="00D87911" w:rsidRPr="008E7A8D">
        <w:rPr>
          <w:szCs w:val="22"/>
          <w:vertAlign w:val="superscript"/>
          <w:lang w:val="en-GB"/>
        </w:rPr>
        <w:t>1</w:t>
      </w:r>
    </w:p>
    <w:p w14:paraId="66BBF536" w14:textId="19C07B7A" w:rsidR="00902A63" w:rsidRPr="008E7A8D" w:rsidRDefault="000516BB" w:rsidP="000613EB">
      <w:pPr>
        <w:pStyle w:val="Author"/>
        <w:tabs>
          <w:tab w:val="left" w:pos="284"/>
        </w:tabs>
        <w:spacing w:after="60"/>
        <w:rPr>
          <w:i/>
          <w:iCs/>
          <w:lang w:val="en-GB"/>
        </w:rPr>
      </w:pPr>
      <w:r w:rsidRPr="008E7A8D">
        <w:rPr>
          <w:i/>
          <w:iCs/>
          <w:vertAlign w:val="superscript"/>
          <w:lang w:val="en-GB"/>
        </w:rPr>
        <w:t>1</w:t>
      </w:r>
      <w:r w:rsidR="009F50D2" w:rsidRPr="008E7A8D">
        <w:rPr>
          <w:i/>
          <w:iCs/>
          <w:lang w:val="en-GB"/>
        </w:rPr>
        <w:t xml:space="preserve">Department of Civil </w:t>
      </w:r>
      <w:r w:rsidR="00FA0DFE">
        <w:rPr>
          <w:i/>
          <w:iCs/>
          <w:lang w:val="en-GB"/>
        </w:rPr>
        <w:t xml:space="preserve">and Environmental </w:t>
      </w:r>
      <w:r w:rsidR="009F50D2" w:rsidRPr="008E7A8D">
        <w:rPr>
          <w:i/>
          <w:iCs/>
          <w:lang w:val="en-GB"/>
        </w:rPr>
        <w:t xml:space="preserve">Engineering, </w:t>
      </w:r>
      <w:r w:rsidR="00FA0DFE">
        <w:rPr>
          <w:i/>
          <w:iCs/>
          <w:lang w:val="en-GB"/>
        </w:rPr>
        <w:t>Norwegian University of Science and Technology, Norway</w:t>
      </w:r>
    </w:p>
    <w:p w14:paraId="586A4C79" w14:textId="46345905" w:rsidR="00902A63" w:rsidRPr="008E7A8D" w:rsidRDefault="00902A63" w:rsidP="00902A63">
      <w:pPr>
        <w:rPr>
          <w:lang w:val="en-GB"/>
        </w:rPr>
      </w:pPr>
    </w:p>
    <w:p w14:paraId="29EB0F7F" w14:textId="39BE45B1" w:rsidR="0032318E" w:rsidRDefault="00902A63" w:rsidP="00B000A5">
      <w:pPr>
        <w:ind w:firstLine="0"/>
        <w:rPr>
          <w:rFonts w:asciiTheme="majorBidi" w:hAnsiTheme="majorBidi" w:cstheme="majorBidi"/>
          <w:sz w:val="20"/>
          <w:lang w:val="en-GB"/>
        </w:rPr>
      </w:pPr>
      <w:r w:rsidRPr="008E7A8D">
        <w:rPr>
          <w:rFonts w:asciiTheme="majorBidi" w:hAnsiTheme="majorBidi" w:cstheme="majorBidi"/>
          <w:b/>
          <w:bCs/>
          <w:sz w:val="20"/>
          <w:lang w:val="en-GB"/>
        </w:rPr>
        <w:t>ABSTRACT:</w:t>
      </w:r>
      <w:r w:rsidRPr="008E7A8D">
        <w:rPr>
          <w:rFonts w:asciiTheme="majorBidi" w:hAnsiTheme="majorBidi" w:cstheme="majorBidi"/>
          <w:sz w:val="20"/>
          <w:lang w:val="en-GB"/>
        </w:rPr>
        <w:t xml:space="preserve"> </w:t>
      </w:r>
    </w:p>
    <w:p w14:paraId="538466E0" w14:textId="77777777" w:rsidR="0032318E" w:rsidRDefault="0032318E" w:rsidP="00B000A5">
      <w:pPr>
        <w:ind w:firstLine="0"/>
        <w:rPr>
          <w:rFonts w:asciiTheme="majorBidi" w:hAnsiTheme="majorBidi" w:cstheme="majorBidi"/>
          <w:sz w:val="20"/>
          <w:lang w:val="en-GB"/>
        </w:rPr>
      </w:pPr>
    </w:p>
    <w:p w14:paraId="60F5E224" w14:textId="70256636" w:rsidR="00902A63" w:rsidRDefault="00FB3ACB" w:rsidP="00FB3ACB">
      <w:pPr>
        <w:ind w:firstLine="0"/>
        <w:rPr>
          <w:rFonts w:asciiTheme="majorBidi" w:hAnsiTheme="majorBidi" w:cstheme="majorBidi"/>
          <w:sz w:val="20"/>
          <w:lang w:val="en-GB"/>
        </w:rPr>
      </w:pPr>
      <w:r w:rsidRPr="00FB3ACB">
        <w:rPr>
          <w:rFonts w:asciiTheme="majorBidi" w:hAnsiTheme="majorBidi" w:cstheme="majorBidi"/>
          <w:sz w:val="20"/>
          <w:lang w:val="en-GB"/>
        </w:rPr>
        <w:t xml:space="preserve">Submarine landslides can occur in soil types such as clay and sand. The failure mechanism and morphology of these two types of submarine landslides are quite different. Sand failures are typically characterized by sand flow slides, whereas clay failures are characterized by spread, which result from the dislocation and movement of soil blocks. There are significant differences between these types of </w:t>
      </w:r>
      <w:r w:rsidR="00377E71">
        <w:rPr>
          <w:rFonts w:asciiTheme="majorBidi" w:hAnsiTheme="majorBidi" w:cstheme="majorBidi"/>
          <w:sz w:val="20"/>
          <w:lang w:val="en-GB"/>
        </w:rPr>
        <w:t>submarine landslides</w:t>
      </w:r>
      <w:r w:rsidRPr="00FB3ACB">
        <w:rPr>
          <w:rFonts w:asciiTheme="majorBidi" w:hAnsiTheme="majorBidi" w:cstheme="majorBidi"/>
          <w:sz w:val="20"/>
          <w:lang w:val="en-GB"/>
        </w:rPr>
        <w:t xml:space="preserve"> due to </w:t>
      </w:r>
      <w:r w:rsidR="00377E71">
        <w:rPr>
          <w:rFonts w:asciiTheme="majorBidi" w:hAnsiTheme="majorBidi" w:cstheme="majorBidi"/>
          <w:sz w:val="20"/>
          <w:lang w:val="en-GB"/>
        </w:rPr>
        <w:t xml:space="preserve">the </w:t>
      </w:r>
      <w:r w:rsidRPr="00FB3ACB">
        <w:rPr>
          <w:rFonts w:asciiTheme="majorBidi" w:hAnsiTheme="majorBidi" w:cstheme="majorBidi"/>
          <w:sz w:val="20"/>
          <w:lang w:val="en-GB"/>
        </w:rPr>
        <w:t xml:space="preserve">differences in hydraulic conductivity. It is hypothesized that </w:t>
      </w:r>
      <w:r w:rsidR="00377E71" w:rsidRPr="00377E71">
        <w:rPr>
          <w:rFonts w:asciiTheme="majorBidi" w:hAnsiTheme="majorBidi" w:cstheme="majorBidi"/>
          <w:sz w:val="20"/>
          <w:lang w:val="en-GB"/>
        </w:rPr>
        <w:t xml:space="preserve">that the </w:t>
      </w:r>
      <w:r w:rsidR="00770C03" w:rsidRPr="00770C03">
        <w:rPr>
          <w:rFonts w:asciiTheme="majorBidi" w:hAnsiTheme="majorBidi" w:cstheme="majorBidi"/>
          <w:sz w:val="20"/>
          <w:lang w:val="en-GB"/>
        </w:rPr>
        <w:t xml:space="preserve">hydraulic conductivity </w:t>
      </w:r>
      <w:r w:rsidR="00377E71" w:rsidRPr="00377E71">
        <w:rPr>
          <w:rFonts w:asciiTheme="majorBidi" w:hAnsiTheme="majorBidi" w:cstheme="majorBidi"/>
          <w:sz w:val="20"/>
          <w:lang w:val="en-GB"/>
        </w:rPr>
        <w:t>of soil layers is a critical factor in the failure mechanism of seismic-induced submarine landslides</w:t>
      </w:r>
      <w:r w:rsidRPr="00FB3ACB">
        <w:rPr>
          <w:rFonts w:asciiTheme="majorBidi" w:hAnsiTheme="majorBidi" w:cstheme="majorBidi"/>
          <w:sz w:val="20"/>
          <w:lang w:val="en-GB"/>
        </w:rPr>
        <w:t xml:space="preserve">. It is, however, unclear how </w:t>
      </w:r>
      <w:r w:rsidR="00770C03">
        <w:rPr>
          <w:rFonts w:asciiTheme="majorBidi" w:hAnsiTheme="majorBidi" w:cstheme="majorBidi"/>
          <w:sz w:val="20"/>
          <w:lang w:val="en-GB"/>
        </w:rPr>
        <w:t xml:space="preserve">the </w:t>
      </w:r>
      <w:r w:rsidR="00770C03" w:rsidRPr="00770C03">
        <w:rPr>
          <w:rFonts w:asciiTheme="majorBidi" w:hAnsiTheme="majorBidi" w:cstheme="majorBidi"/>
          <w:sz w:val="20"/>
          <w:lang w:val="en-GB"/>
        </w:rPr>
        <w:t>hydraulic conductivity</w:t>
      </w:r>
      <w:r w:rsidR="002E35E6">
        <w:rPr>
          <w:rFonts w:asciiTheme="majorBidi" w:hAnsiTheme="majorBidi" w:cstheme="majorBidi"/>
          <w:sz w:val="20"/>
          <w:lang w:val="en-GB"/>
        </w:rPr>
        <w:t xml:space="preserve"> </w:t>
      </w:r>
      <w:r w:rsidRPr="00FB3ACB">
        <w:rPr>
          <w:rFonts w:asciiTheme="majorBidi" w:hAnsiTheme="majorBidi" w:cstheme="majorBidi"/>
          <w:sz w:val="20"/>
          <w:lang w:val="en-GB"/>
        </w:rPr>
        <w:t xml:space="preserve">influences </w:t>
      </w:r>
      <w:r w:rsidR="004B7756">
        <w:rPr>
          <w:rFonts w:asciiTheme="majorBidi" w:hAnsiTheme="majorBidi" w:cstheme="majorBidi"/>
          <w:sz w:val="20"/>
          <w:lang w:val="en-GB"/>
        </w:rPr>
        <w:t xml:space="preserve">the failure mechanism of </w:t>
      </w:r>
      <w:r w:rsidRPr="00FB3ACB">
        <w:rPr>
          <w:rFonts w:asciiTheme="majorBidi" w:hAnsiTheme="majorBidi" w:cstheme="majorBidi"/>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sz w:val="20"/>
          <w:lang w:val="en-GB"/>
        </w:rPr>
        <w:t xml:space="preserve">hydraulic conductivity </w:t>
      </w:r>
      <w:r w:rsidRPr="00FB3ACB">
        <w:rPr>
          <w:rFonts w:asciiTheme="majorBidi" w:hAnsiTheme="majorBidi" w:cstheme="majorBidi"/>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sz w:val="18"/>
          <w:szCs w:val="18"/>
          <w:lang w:val="en-GB"/>
        </w:rPr>
      </w:pPr>
    </w:p>
    <w:p w14:paraId="69F01478" w14:textId="3D47BDBB" w:rsidR="00E94211" w:rsidRDefault="00902A63" w:rsidP="00902A63">
      <w:pPr>
        <w:ind w:firstLine="0"/>
        <w:rPr>
          <w:rFonts w:asciiTheme="majorBidi" w:hAnsiTheme="majorBidi" w:cstheme="majorBidi"/>
          <w:sz w:val="18"/>
          <w:lang w:val="en-GB"/>
        </w:rPr>
      </w:pPr>
      <w:r w:rsidRPr="008E7A8D">
        <w:rPr>
          <w:rFonts w:asciiTheme="majorBidi" w:hAnsiTheme="majorBidi" w:cstheme="majorBidi"/>
          <w:b/>
          <w:bCs/>
          <w:sz w:val="18"/>
          <w:lang w:val="en-GB"/>
        </w:rPr>
        <w:t>Keywords:</w:t>
      </w:r>
      <w:r w:rsidRPr="008E7A8D">
        <w:rPr>
          <w:rFonts w:asciiTheme="majorBidi" w:hAnsiTheme="majorBidi" w:cstheme="majorBidi"/>
          <w:sz w:val="18"/>
          <w:lang w:val="en-GB"/>
        </w:rPr>
        <w:t xml:space="preserve"> </w:t>
      </w:r>
      <w:r w:rsidR="00E94211">
        <w:rPr>
          <w:rFonts w:asciiTheme="majorBidi" w:hAnsiTheme="majorBidi" w:cstheme="majorBidi"/>
          <w:sz w:val="18"/>
          <w:lang w:val="en-GB"/>
        </w:rPr>
        <w:t>submarine landslides, Computational Fluid Dynamics</w:t>
      </w:r>
      <w:r w:rsidR="004E74B9">
        <w:rPr>
          <w:rFonts w:asciiTheme="majorBidi" w:hAnsiTheme="majorBidi" w:cstheme="majorBidi"/>
          <w:sz w:val="18"/>
          <w:lang w:val="en-GB"/>
        </w:rPr>
        <w:t>,</w:t>
      </w:r>
      <w:r w:rsidR="004E74B9" w:rsidRPr="004E74B9">
        <w:rPr>
          <w:rFonts w:asciiTheme="majorBidi" w:hAnsiTheme="majorBidi" w:cstheme="majorBidi"/>
          <w:sz w:val="18"/>
          <w:lang w:val="en-GB"/>
        </w:rPr>
        <w:t xml:space="preserve"> </w:t>
      </w:r>
      <w:r w:rsidR="004E74B9">
        <w:rPr>
          <w:rFonts w:asciiTheme="majorBidi" w:hAnsiTheme="majorBidi" w:cstheme="majorBidi"/>
          <w:sz w:val="18"/>
          <w:lang w:val="en-GB"/>
        </w:rPr>
        <w:t>Material Point Method.</w:t>
      </w:r>
    </w:p>
    <w:p w14:paraId="0E558070" w14:textId="58DC446D" w:rsidR="00902A63" w:rsidRPr="008E7A8D" w:rsidRDefault="00902A63">
      <w:pPr>
        <w:rPr>
          <w:lang w:val="en-GB"/>
        </w:rPr>
      </w:pPr>
    </w:p>
    <w:p w14:paraId="012D12A5" w14:textId="77777777" w:rsidR="00902A63" w:rsidRPr="008E7A8D" w:rsidRDefault="00902A63">
      <w:pPr>
        <w:rPr>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lang w:val="en-GB"/>
        </w:rPr>
      </w:pPr>
      <w:r>
        <w:rPr>
          <w:lang w:val="en-GB"/>
        </w:rPr>
        <w:t>INTRODUCTION</w:t>
      </w:r>
    </w:p>
    <w:p w14:paraId="29B05B33" w14:textId="4707E66E" w:rsidR="00961717" w:rsidRPr="00961717" w:rsidRDefault="00961717" w:rsidP="00961717">
      <w:pPr>
        <w:rPr>
          <w:szCs w:val="22"/>
          <w:lang w:val="en-US" w:eastAsia="en-US"/>
        </w:rPr>
      </w:pPr>
      <w:r w:rsidRPr="00961717">
        <w:rPr>
          <w:szCs w:val="22"/>
          <w:lang w:val="en-US" w:eastAsia="en-US"/>
        </w:rPr>
        <w:t xml:space="preserve">Submarine landslides are a major concern in areas of high seismic activity, as they can cause significant damage to coastal infrastructure and lead to tsunamis. Simulating the full process of a submarine landslide is difficult. This is because sediments behave as solid materials when the slide is triggered and as fluid materials after the slide has failed. In recent studies, particle-based 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266485">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266485">
        <w:rPr>
          <w:lang w:val="en-US"/>
        </w:rPr>
        <w:t>(Shi et al., 2020)</w:t>
      </w:r>
      <w:r>
        <w:rPr>
          <w:lang w:val="en-GB"/>
        </w:rPr>
        <w:fldChar w:fldCharType="end"/>
      </w:r>
      <w:r w:rsidRPr="00266485">
        <w:rPr>
          <w:lang w:val="en-US"/>
        </w:rPr>
        <w:t xml:space="preserve">, Smooth Particle Hydro Dynamics </w:t>
      </w:r>
      <w:r>
        <w:rPr>
          <w:lang w:val="en-GB"/>
        </w:rPr>
        <w:fldChar w:fldCharType="begin"/>
      </w:r>
      <w:r w:rsidRPr="00266485">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266485">
        <w:rPr>
          <w:lang w:val="en-US"/>
        </w:rPr>
        <w:t>(Capone et al., 2010)</w:t>
      </w:r>
      <w:r>
        <w:rPr>
          <w:lang w:val="en-GB"/>
        </w:rPr>
        <w:fldChar w:fldCharType="end"/>
      </w:r>
      <w:r w:rsidRPr="00266485">
        <w:rPr>
          <w:lang w:val="en-US"/>
        </w:rPr>
        <w:t xml:space="preserve">, Particle Finite Element Method </w:t>
      </w:r>
      <w:r>
        <w:rPr>
          <w:lang w:val="en-GB"/>
        </w:rPr>
        <w:fldChar w:fldCharType="begin"/>
      </w:r>
      <w:r w:rsidRPr="00266485">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w:t>
      </w:r>
      <w:proofErr w:type="spellStart"/>
      <w:r w:rsidRPr="00266485">
        <w:rPr>
          <w:lang w:val="en-US"/>
        </w:rPr>
        <w:t>Lagrangian</w:t>
      </w:r>
      <w:proofErr w:type="spellEnd"/>
      <w:r w:rsidRPr="00266485">
        <w:rPr>
          <w:lang w:val="en-US"/>
        </w:rPr>
        <w:t xml:space="preserve"> method </w:t>
      </w:r>
      <w:r>
        <w:rPr>
          <w:lang w:val="en-GB"/>
        </w:rPr>
        <w:fldChar w:fldCharType="begin"/>
      </w:r>
      <w:r w:rsidR="005072FE">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005072FE" w:rsidRPr="005072FE">
        <w:rPr>
          <w:lang w:val="en-US"/>
        </w:rPr>
        <w:t>(Dey et al., 2016b)</w:t>
      </w:r>
      <w:r>
        <w:rPr>
          <w:lang w:val="en-GB"/>
        </w:rPr>
        <w:fldChar w:fldCharType="end"/>
      </w:r>
      <w:r w:rsidRPr="00961717">
        <w:rPr>
          <w:szCs w:val="22"/>
          <w:lang w:val="en-US" w:eastAsia="en-US"/>
        </w:rPr>
        <w:t>. Yet, they used only total stress analysis in classical soil mechanics. As a result, we have yet to be able to quantify the role of hydraulic conductivity in the mechanism of earthquake-induced submarine landslides, even though it is a key factor that influences the failure mechanism of submarine landslides because it governs the change in pore water pressure in the sediment.</w:t>
      </w:r>
    </w:p>
    <w:p w14:paraId="6DA78DAA" w14:textId="3F782C56" w:rsidR="00961717" w:rsidRPr="00961717" w:rsidRDefault="00961717" w:rsidP="00961717">
      <w:pPr>
        <w:rPr>
          <w:szCs w:val="22"/>
          <w:lang w:val="en-US" w:eastAsia="en-US"/>
        </w:rPr>
      </w:pPr>
      <w:r w:rsidRPr="00961717">
        <w:rPr>
          <w:szCs w:val="22"/>
          <w:lang w:val="en-US" w:eastAsia="en-US"/>
        </w:rPr>
        <w:t>To investigate the role of hydraulic conductivity in the failure mechanism of seismic-induced submarine landslides, we adopt the current state-of-the-art numerical technique coupled CFD-MPM model</w:t>
      </w:r>
      <w:r w:rsidR="002927D9">
        <w:rPr>
          <w:szCs w:val="22"/>
          <w:lang w:val="en-US" w:eastAsia="en-US"/>
        </w:rPr>
        <w:t xml:space="preserve"> </w:t>
      </w:r>
      <w:r w:rsidR="002927D9">
        <w:fldChar w:fldCharType="begin"/>
      </w:r>
      <w:r w:rsidR="002927D9">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2927D9">
        <w:fldChar w:fldCharType="separate"/>
      </w:r>
      <w:r w:rsidR="002927D9">
        <w:t>(Tran et al., 2022)</w:t>
      </w:r>
      <w:r w:rsidR="002927D9">
        <w:fldChar w:fldCharType="end"/>
      </w:r>
      <w:r w:rsidRPr="00961717">
        <w:rPr>
          <w:szCs w:val="22"/>
          <w:lang w:val="en-US" w:eastAsia="en-US"/>
        </w:rPr>
        <w:t xml:space="preserve">. In a coupled CFD-MPM method, MPM is used to deal with large deformations in solids or porous media, while CFD is used to analyze fluid dynamics. The MPM model is used for modeling the seabed and </w:t>
      </w:r>
      <w:r w:rsidRPr="00961717">
        <w:rPr>
          <w:szCs w:val="22"/>
          <w:lang w:val="en-US" w:eastAsia="en-US"/>
        </w:rPr>
        <w:t xml:space="preserve">debris flows, while the CFD model is used for modeling fluid dynamics (water and air). This method preserves the advantages of both CFD and MPM by combining them together. MPM </w:t>
      </w:r>
      <w:proofErr w:type="gramStart"/>
      <w:r w:rsidRPr="00961717">
        <w:rPr>
          <w:szCs w:val="22"/>
          <w:lang w:val="en-US" w:eastAsia="en-US"/>
        </w:rPr>
        <w:t>is able to</w:t>
      </w:r>
      <w:proofErr w:type="gramEnd"/>
      <w:r w:rsidRPr="00961717">
        <w:rPr>
          <w:szCs w:val="22"/>
          <w:lang w:val="en-US" w:eastAsia="en-US"/>
        </w:rPr>
        <w:t xml:space="preserve"> define more sophisticated solid/soil constitutive models, which are essential for the initiation mechanism of the flow. Through contact laws, such as Coulomb's friction, solids (MPM materials) interact. In a contrast, CFD is the </w:t>
      </w:r>
      <w:proofErr w:type="gramStart"/>
      <w:r w:rsidRPr="00961717">
        <w:rPr>
          <w:szCs w:val="22"/>
          <w:lang w:val="en-US" w:eastAsia="en-US"/>
        </w:rPr>
        <w:t>most commonly used</w:t>
      </w:r>
      <w:proofErr w:type="gramEnd"/>
      <w:r w:rsidRPr="00961717">
        <w:rPr>
          <w:szCs w:val="22"/>
          <w:lang w:val="en-US" w:eastAsia="en-US"/>
        </w:rPr>
        <w:t xml:space="preserve"> method for simulating complex viscous fluid flows involving turbulence (uniform fluctuations in flow) or hydroplaning (debris flows losing friction with the seabed). Overall, CFD-MPM </w:t>
      </w:r>
      <w:r w:rsidR="000C626C">
        <w:rPr>
          <w:szCs w:val="22"/>
          <w:lang w:val="en-US" w:eastAsia="en-US"/>
        </w:rPr>
        <w:t>model</w:t>
      </w:r>
      <w:r w:rsidRPr="00961717">
        <w:rPr>
          <w:szCs w:val="22"/>
          <w:lang w:val="en-US" w:eastAsia="en-US"/>
        </w:rPr>
        <w:t xml:space="preserve"> </w:t>
      </w:r>
      <w:proofErr w:type="gramStart"/>
      <w:r w:rsidRPr="00961717">
        <w:rPr>
          <w:szCs w:val="22"/>
          <w:lang w:val="en-US" w:eastAsia="en-US"/>
        </w:rPr>
        <w:t>are able to</w:t>
      </w:r>
      <w:proofErr w:type="gramEnd"/>
      <w:r w:rsidRPr="00961717">
        <w:rPr>
          <w:szCs w:val="22"/>
          <w:lang w:val="en-US" w:eastAsia="en-US"/>
        </w:rPr>
        <w:t xml:space="preserve"> capture complex mechanisms </w:t>
      </w:r>
      <w:r w:rsidR="000C626C">
        <w:rPr>
          <w:szCs w:val="22"/>
          <w:lang w:val="en-US" w:eastAsia="en-US"/>
        </w:rPr>
        <w:t xml:space="preserve">of the earthquake induced submarine landslides </w:t>
      </w:r>
      <w:r w:rsidRPr="00961717">
        <w:rPr>
          <w:szCs w:val="22"/>
          <w:lang w:val="en-US" w:eastAsia="en-US"/>
        </w:rPr>
        <w:t>involving solid-fluid interactions.</w:t>
      </w:r>
    </w:p>
    <w:p w14:paraId="3DDCB52B" w14:textId="6B00BCBF" w:rsidR="00D025CC" w:rsidRPr="00961717" w:rsidRDefault="00D025CC" w:rsidP="00D025CC">
      <w:pPr>
        <w:pStyle w:val="Heading1"/>
        <w:rPr>
          <w:sz w:val="22"/>
          <w:szCs w:val="22"/>
          <w:lang w:val="en-GB"/>
        </w:rPr>
      </w:pPr>
      <w:r w:rsidRPr="00961717">
        <w:rPr>
          <w:sz w:val="22"/>
          <w:szCs w:val="22"/>
          <w:lang w:val="en-GB"/>
        </w:rPr>
        <w:t>problem definition</w:t>
      </w:r>
    </w:p>
    <w:p w14:paraId="37DF6A86" w14:textId="204DACB0" w:rsidR="002234A0" w:rsidRPr="00961717" w:rsidRDefault="009266D1" w:rsidP="002234A0">
      <w:pPr>
        <w:rPr>
          <w:caps/>
          <w:szCs w:val="22"/>
          <w:lang w:val="en-GB"/>
        </w:rPr>
      </w:pPr>
      <w:r w:rsidRPr="00961717">
        <w:rPr>
          <w:szCs w:val="22"/>
          <w:lang w:val="en-GB"/>
        </w:rPr>
        <w:t xml:space="preserve">We consider a base case in this study shown in </w:t>
      </w:r>
      <w:r w:rsidRPr="00961717">
        <w:rPr>
          <w:szCs w:val="22"/>
          <w:lang w:val="en-GB"/>
        </w:rPr>
        <w:fldChar w:fldCharType="begin"/>
      </w:r>
      <w:r w:rsidRPr="00961717">
        <w:rPr>
          <w:szCs w:val="22"/>
          <w:lang w:val="en-GB"/>
        </w:rPr>
        <w:instrText xml:space="preserve"> REF _Ref125358665 \h </w:instrText>
      </w:r>
      <w:r w:rsidR="00961717">
        <w:rPr>
          <w:szCs w:val="22"/>
          <w:lang w:val="en-GB"/>
        </w:rPr>
        <w:instrText xml:space="preserve"> \* MERGEFORMAT </w:instrText>
      </w:r>
      <w:r w:rsidRPr="00961717">
        <w:rPr>
          <w:szCs w:val="22"/>
          <w:lang w:val="en-GB"/>
        </w:rPr>
      </w:r>
      <w:r w:rsidRPr="00961717">
        <w:rPr>
          <w:szCs w:val="22"/>
          <w:lang w:val="en-GB"/>
        </w:rPr>
        <w:fldChar w:fldCharType="separate"/>
      </w:r>
      <w:r w:rsidR="0067305A" w:rsidRPr="00961717">
        <w:rPr>
          <w:szCs w:val="22"/>
        </w:rPr>
        <w:t xml:space="preserve">Figure </w:t>
      </w:r>
      <w:r w:rsidR="0067305A">
        <w:rPr>
          <w:szCs w:val="22"/>
        </w:rPr>
        <w:t>1</w:t>
      </w:r>
      <w:r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w:t>
      </w:r>
      <w:proofErr w:type="gramStart"/>
      <w:r w:rsidR="00307794" w:rsidRPr="00961717">
        <w:rPr>
          <w:szCs w:val="22"/>
          <w:lang w:val="en-GB"/>
        </w:rPr>
        <w:t xml:space="preserve">20-meter </w:t>
      </w:r>
      <w:r w:rsidR="002234A0">
        <w:rPr>
          <w:szCs w:val="22"/>
          <w:lang w:val="en-GB"/>
        </w:rPr>
        <w:t>long</w:t>
      </w:r>
      <w:proofErr w:type="gramEnd"/>
      <w:r w:rsidR="002234A0">
        <w:rPr>
          <w:szCs w:val="22"/>
          <w:lang w:val="en-GB"/>
        </w:rPr>
        <w:t xml:space="preserve"> </w:t>
      </w:r>
      <w:r w:rsidR="00307794" w:rsidRPr="00961717">
        <w:rPr>
          <w:szCs w:val="22"/>
          <w:lang w:val="en-GB"/>
        </w:rPr>
        <w:t>slope with a 45-degree gradient is placed within a horizontal and vertical structure. This structure was used as a shaking table to apply earthquake loading.</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67305A" w:rsidRPr="00961717">
        <w:rPr>
          <w:szCs w:val="22"/>
        </w:rPr>
        <w:t xml:space="preserve">Figure </w:t>
      </w:r>
      <w:r w:rsidR="0067305A">
        <w:rPr>
          <w:szCs w:val="22"/>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a similar frequency </w:t>
      </w:r>
      <w:del w:id="1" w:author="Erik Sørlie" w:date="2023-01-24T10:44:00Z">
        <w:r w:rsidR="00307794" w:rsidRPr="00961717" w:rsidDel="00B3177F">
          <w:rPr>
            <w:szCs w:val="22"/>
            <w:lang w:val="en-GB"/>
          </w:rPr>
          <w:delText>and  peak</w:delText>
        </w:r>
      </w:del>
      <w:ins w:id="2" w:author="Erik Sørlie" w:date="2023-01-24T10:44:00Z">
        <w:r w:rsidR="00B3177F" w:rsidRPr="00961717">
          <w:rPr>
            <w:szCs w:val="22"/>
            <w:lang w:val="en-GB"/>
          </w:rPr>
          <w:t>and peak</w:t>
        </w:r>
      </w:ins>
      <w:r w:rsidR="00307794" w:rsidRPr="00961717">
        <w:rPr>
          <w:szCs w:val="22"/>
          <w:lang w:val="en-GB"/>
        </w:rPr>
        <w:t xml:space="preserve"> ground acceleration.</w:t>
      </w:r>
      <w:r w:rsidR="002234A0">
        <w:rPr>
          <w:szCs w:val="22"/>
          <w:lang w:val="en-GB"/>
        </w:rPr>
        <w:t xml:space="preserve"> </w:t>
      </w:r>
      <w:proofErr w:type="gramStart"/>
      <w:r w:rsidR="002234A0" w:rsidRPr="00961717">
        <w:rPr>
          <w:szCs w:val="22"/>
          <w:lang w:val="en-GB" w:eastAsia="da-DK"/>
        </w:rPr>
        <w:t>In order to</w:t>
      </w:r>
      <w:proofErr w:type="gramEnd"/>
      <w:r w:rsidR="002234A0" w:rsidRPr="00961717">
        <w:rPr>
          <w:szCs w:val="22"/>
          <w:lang w:val="en-GB" w:eastAsia="da-DK"/>
        </w:rPr>
        <w:t xml:space="preserve"> highlight the role of hydraulic conductivity on the failure mechanism of earthquake-</w:t>
      </w:r>
      <w:r w:rsidR="002234A0" w:rsidRPr="00961717">
        <w:rPr>
          <w:szCs w:val="22"/>
          <w:lang w:val="en-GB" w:eastAsia="da-DK"/>
        </w:rPr>
        <w:lastRenderedPageBreak/>
        <w:t xml:space="preserve">induced submarine landslides, two simulations are </w:t>
      </w:r>
      <w:proofErr w:type="spellStart"/>
      <w:r w:rsidR="002234A0" w:rsidRPr="00961717">
        <w:rPr>
          <w:szCs w:val="22"/>
          <w:lang w:val="en-GB" w:eastAsia="da-DK"/>
        </w:rPr>
        <w:t>analyzed</w:t>
      </w:r>
      <w:proofErr w:type="spellEnd"/>
      <w:r w:rsidR="002234A0" w:rsidRPr="00961717">
        <w:rPr>
          <w:szCs w:val="22"/>
          <w:lang w:val="en-GB" w:eastAsia="da-DK"/>
        </w:rPr>
        <w:t xml:space="preserve">, including (1) the low hydraulic conductivity case </w:t>
      </w:r>
      <w:r w:rsidR="00B246FD">
        <w:rPr>
          <w:szCs w:val="22"/>
          <w:lang w:val="en-GB" w:eastAsia="da-DK"/>
        </w:rPr>
        <w:t xml:space="preserve">to mimic the clay </w:t>
      </w:r>
      <w:proofErr w:type="spellStart"/>
      <w:r w:rsidR="00B246FD">
        <w:rPr>
          <w:szCs w:val="22"/>
          <w:lang w:val="en-GB" w:eastAsia="da-DK"/>
        </w:rPr>
        <w:t>behavior</w:t>
      </w:r>
      <w:proofErr w:type="spellEnd"/>
      <w:r w:rsidR="00B246FD">
        <w:rPr>
          <w:szCs w:val="22"/>
          <w:lang w:val="en-GB" w:eastAsia="da-DK"/>
        </w:rPr>
        <w:t xml:space="preserve"> </w:t>
      </w:r>
      <w:r w:rsidR="002234A0" w:rsidRPr="00961717">
        <w:rPr>
          <w:szCs w:val="22"/>
          <w:lang w:val="en-GB" w:eastAsia="da-DK"/>
        </w:rPr>
        <w:t>and (2) the high hydraulic conductivity case</w:t>
      </w:r>
      <w:r w:rsidR="00B246FD">
        <w:rPr>
          <w:szCs w:val="22"/>
          <w:lang w:val="en-GB" w:eastAsia="da-DK"/>
        </w:rPr>
        <w:t xml:space="preserve"> to mimic the sand </w:t>
      </w:r>
      <w:proofErr w:type="spellStart"/>
      <w:r w:rsidR="00B246FD">
        <w:rPr>
          <w:szCs w:val="22"/>
          <w:lang w:val="en-GB" w:eastAsia="da-DK"/>
        </w:rPr>
        <w:t>behavior</w:t>
      </w:r>
      <w:proofErr w:type="spellEnd"/>
      <w:r w:rsidR="002234A0" w:rsidRPr="00961717">
        <w:rPr>
          <w:szCs w:val="22"/>
          <w:lang w:val="en-GB" w:eastAsia="da-DK"/>
        </w:rPr>
        <w:t xml:space="preserve">. The hydraulic conductivity is calculated based on the size of the soil grain, the viscosity of the fluid, and the </w:t>
      </w:r>
      <w:r w:rsidR="00B246FD">
        <w:rPr>
          <w:szCs w:val="22"/>
          <w:lang w:val="en-GB" w:eastAsia="da-DK"/>
        </w:rPr>
        <w:t>porosity of the soil</w:t>
      </w:r>
      <w:r w:rsidR="002234A0" w:rsidRPr="00961717">
        <w:rPr>
          <w:szCs w:val="22"/>
          <w:lang w:val="en-GB" w:eastAsia="da-DK"/>
        </w:rPr>
        <w:t>.</w:t>
      </w:r>
    </w:p>
    <w:p w14:paraId="191847D3" w14:textId="11066D86" w:rsidR="0032042C" w:rsidRPr="00961717" w:rsidRDefault="0032042C" w:rsidP="00307794">
      <w:pPr>
        <w:rPr>
          <w:szCs w:val="22"/>
          <w:lang w:val="en-GB"/>
        </w:rPr>
      </w:pPr>
    </w:p>
    <w:p w14:paraId="29A02854" w14:textId="15BF86CD" w:rsidR="009266D1" w:rsidRPr="00961717" w:rsidRDefault="007A158F" w:rsidP="00386257">
      <w:pPr>
        <w:ind w:left="-90" w:right="-165" w:firstLine="0"/>
        <w:jc w:val="center"/>
        <w:rPr>
          <w:i/>
          <w:szCs w:val="22"/>
          <w:lang w:val="en-GB"/>
        </w:rPr>
      </w:pPr>
      <w:r w:rsidRPr="00961717">
        <w:rPr>
          <w:i/>
          <w:szCs w:val="22"/>
          <w:lang w:val="en-GB"/>
        </w:rPr>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21A0182F" w:rsidR="009266D1" w:rsidRPr="00961717" w:rsidRDefault="009266D1" w:rsidP="00B3177F">
      <w:pPr>
        <w:pStyle w:val="Caption"/>
      </w:pPr>
      <w:bookmarkStart w:id="3" w:name="_Ref125358665"/>
      <w:r w:rsidRPr="00961717">
        <w:t xml:space="preserve">Figure </w:t>
      </w:r>
      <w:fldSimple w:instr=" SEQ Figure \* ARABIC ">
        <w:r w:rsidR="0067305A">
          <w:rPr>
            <w:noProof/>
          </w:rPr>
          <w:t>1</w:t>
        </w:r>
      </w:fldSimple>
      <w:bookmarkEnd w:id="3"/>
      <w:r w:rsidRPr="00961717">
        <w:t>. Geometry of the base case slope</w:t>
      </w:r>
    </w:p>
    <w:p w14:paraId="392B8CE9" w14:textId="1539FF8A" w:rsidR="007635F0" w:rsidRPr="00961717" w:rsidRDefault="007635F0" w:rsidP="00B3177F">
      <w:pPr>
        <w:pStyle w:val="Caption"/>
      </w:pPr>
      <w:r w:rsidRPr="00961717">
        <w:rPr>
          <w:noProof/>
        </w:rPr>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03B7D12D" w:rsidR="00F652DE" w:rsidRPr="00961717" w:rsidRDefault="00037E5A" w:rsidP="00B3177F">
      <w:pPr>
        <w:pStyle w:val="Caption"/>
      </w:pPr>
      <w:bookmarkStart w:id="4" w:name="_Ref125359035"/>
      <w:r w:rsidRPr="00961717">
        <w:t xml:space="preserve">Figure </w:t>
      </w:r>
      <w:fldSimple w:instr=" SEQ Figure \* ARABIC ">
        <w:r w:rsidR="0067305A">
          <w:rPr>
            <w:noProof/>
          </w:rPr>
          <w:t>2</w:t>
        </w:r>
      </w:fldSimple>
      <w:bookmarkEnd w:id="4"/>
      <w:r w:rsidRPr="00961717">
        <w:t xml:space="preserve">. </w:t>
      </w:r>
      <w:r w:rsidR="00461C8A" w:rsidRPr="00961717">
        <w:t>Ground acceleration profile, frequency of 2Hz and magnitude of 1g</w:t>
      </w:r>
    </w:p>
    <w:p w14:paraId="571EFDFF" w14:textId="05DD6007" w:rsidR="00D025CC" w:rsidRPr="00961717" w:rsidRDefault="00F652DE" w:rsidP="007C1F77">
      <w:pPr>
        <w:pStyle w:val="Heading1"/>
        <w:rPr>
          <w:sz w:val="22"/>
          <w:szCs w:val="22"/>
          <w:lang w:val="en-GB"/>
        </w:rPr>
      </w:pPr>
      <w:r w:rsidRPr="00961717">
        <w:rPr>
          <w:sz w:val="22"/>
          <w:szCs w:val="22"/>
          <w:lang w:val="en-GB"/>
        </w:rPr>
        <w:t>C</w:t>
      </w:r>
      <w:r w:rsidR="00D025CC" w:rsidRPr="00961717">
        <w:rPr>
          <w:sz w:val="22"/>
          <w:szCs w:val="22"/>
          <w:lang w:val="en-GB"/>
        </w:rPr>
        <w:t xml:space="preserve">OUPLED CFD-MPM </w:t>
      </w:r>
      <w:r w:rsidR="00A8006B" w:rsidRPr="00961717">
        <w:rPr>
          <w:sz w:val="22"/>
          <w:szCs w:val="22"/>
          <w:lang w:val="en-GB"/>
        </w:rPr>
        <w:t>ANALYSIS</w:t>
      </w:r>
    </w:p>
    <w:p w14:paraId="12F6E377" w14:textId="0FE0681E" w:rsidR="00A8006B" w:rsidRPr="00961717" w:rsidRDefault="00E04AB6" w:rsidP="00A8006B">
      <w:pPr>
        <w:pStyle w:val="Heading2"/>
        <w:rPr>
          <w:sz w:val="22"/>
          <w:szCs w:val="22"/>
          <w:lang w:val="en-GB"/>
        </w:rPr>
      </w:pPr>
      <w:r w:rsidRPr="00961717">
        <w:rPr>
          <w:sz w:val="22"/>
          <w:szCs w:val="22"/>
          <w:lang w:val="en-GB"/>
        </w:rPr>
        <w:t>Soil-Water-Structure interaction</w:t>
      </w:r>
    </w:p>
    <w:p w14:paraId="2F06F6C7" w14:textId="6EEE5413" w:rsidR="000447E0" w:rsidRDefault="000447E0" w:rsidP="000447E0">
      <w:pPr>
        <w:pStyle w:val="Firstparagraph"/>
        <w:rPr>
          <w:lang w:val="en-GB"/>
        </w:rPr>
      </w:pPr>
      <w:r>
        <w:drawing>
          <wp:inline distT="0" distB="0" distL="0" distR="0" wp14:anchorId="6994277F" wp14:editId="73BC15BD">
            <wp:extent cx="3094355" cy="2691765"/>
            <wp:effectExtent l="0" t="0" r="0" b="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4355" cy="2691765"/>
                    </a:xfrm>
                    <a:prstGeom prst="rect">
                      <a:avLst/>
                    </a:prstGeom>
                    <a:noFill/>
                    <a:ln>
                      <a:noFill/>
                    </a:ln>
                  </pic:spPr>
                </pic:pic>
              </a:graphicData>
            </a:graphic>
          </wp:inline>
        </w:drawing>
      </w:r>
    </w:p>
    <w:p w14:paraId="01F08053" w14:textId="5CE2217E" w:rsidR="000447E0" w:rsidRDefault="000447E0" w:rsidP="00B3177F">
      <w:pPr>
        <w:pStyle w:val="Caption"/>
      </w:pPr>
      <w:r>
        <w:t xml:space="preserve">Figure </w:t>
      </w:r>
      <w:fldSimple w:instr=" SEQ Figure \* ARABIC ">
        <w:r w:rsidR="0067305A">
          <w:rPr>
            <w:noProof/>
          </w:rPr>
          <w:t>3</w:t>
        </w:r>
      </w:fldSimple>
      <w:r>
        <w:t>.</w:t>
      </w:r>
      <w:r w:rsidRPr="008E7A8D">
        <w:t xml:space="preserve"> </w:t>
      </w:r>
      <w:r>
        <w:t>Schematic of soil-water-structure interaction</w:t>
      </w:r>
    </w:p>
    <w:p w14:paraId="21A7E1A1" w14:textId="66FC7C81" w:rsidR="00DA0257" w:rsidRPr="009A155B" w:rsidRDefault="00DA0257" w:rsidP="00DA0257">
      <w:pPr>
        <w:pStyle w:val="NormalWCCM"/>
        <w:rPr>
          <w:sz w:val="22"/>
          <w:szCs w:val="22"/>
        </w:rPr>
      </w:pPr>
      <w:r w:rsidRPr="009A155B">
        <w:rPr>
          <w:sz w:val="22"/>
          <w:szCs w:val="22"/>
        </w:rPr>
        <w:t xml:space="preserve">We implemented the coupled CFD-MPM model in the Uintah computational framework </w:t>
      </w:r>
      <w:r w:rsidRPr="009A155B">
        <w:rPr>
          <w:sz w:val="22"/>
          <w:szCs w:val="22"/>
        </w:rPr>
        <w:fldChar w:fldCharType="begin"/>
      </w:r>
      <w:r w:rsidRPr="009A155B">
        <w:rPr>
          <w:sz w:val="22"/>
          <w:szCs w:val="22"/>
        </w:rP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Pr="009A155B">
        <w:rPr>
          <w:sz w:val="22"/>
          <w:szCs w:val="22"/>
        </w:rPr>
        <w:fldChar w:fldCharType="separate"/>
      </w:r>
      <w:r w:rsidRPr="009A155B">
        <w:rPr>
          <w:noProof/>
          <w:sz w:val="22"/>
          <w:szCs w:val="22"/>
        </w:rPr>
        <w:t>(Tran et al., 2022)</w:t>
      </w:r>
      <w:r w:rsidRPr="009A155B">
        <w:rPr>
          <w:sz w:val="22"/>
          <w:szCs w:val="22"/>
        </w:rPr>
        <w:fldChar w:fldCharType="end"/>
      </w:r>
      <w:r w:rsidR="00972F72" w:rsidRPr="009A155B">
        <w:rPr>
          <w:sz w:val="22"/>
          <w:szCs w:val="22"/>
        </w:rPr>
        <w:t xml:space="preserve"> to capture the triple interaction between soil-water-structure</w:t>
      </w:r>
      <w:r w:rsidRPr="009A155B">
        <w:rPr>
          <w:noProof/>
          <w:sz w:val="22"/>
          <w:szCs w:val="22"/>
        </w:rPr>
        <w:t>. T</w:t>
      </w:r>
      <w:r w:rsidRPr="009A155B">
        <w:rPr>
          <w:sz w:val="22"/>
          <w:szCs w:val="22"/>
        </w:rPr>
        <w:t xml:space="preserve">he CFD approach is derived from the implicit continuous-fluid Eulerian method (ICE). In ICE, all state variables are located at the cell/body centers. The state variables at cell centers are given in </w:t>
      </w:r>
      <w:r w:rsidRPr="009A155B">
        <w:rPr>
          <w:sz w:val="22"/>
          <w:szCs w:val="22"/>
        </w:rPr>
        <w:t xml:space="preserve">the vector form of the material </w:t>
      </w:r>
      <w:r w:rsidRPr="009A155B">
        <w:rPr>
          <w:i/>
          <w:iCs/>
          <w:sz w:val="22"/>
          <w:szCs w:val="22"/>
        </w:rPr>
        <w:t>r</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e</m:t>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r</m:t>
                </m:r>
              </m:sub>
            </m:sSub>
            <m:r>
              <m:rPr>
                <m:sty m:val="p"/>
              </m:rPr>
              <w:rPr>
                <w:rFonts w:ascii="Cambria Math" w:hAnsi="Cambria Math"/>
                <w:sz w:val="22"/>
                <w:szCs w:val="22"/>
              </w:rPr>
              <m:t>,p,</m:t>
            </m:r>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w:sym w:font="Symbol" w:char="F06E"/>
                </m:r>
              </m:e>
              <m:sub>
                <m:r>
                  <m:rPr>
                    <m:sty m:val="p"/>
                  </m:rPr>
                  <w:rPr>
                    <w:rFonts w:ascii="Cambria Math" w:hAnsi="Cambria Math"/>
                    <w:sz w:val="22"/>
                    <w:szCs w:val="22"/>
                  </w:rPr>
                  <m:t>r</m:t>
                </m:r>
              </m:sub>
            </m:sSub>
          </m:e>
        </m:d>
      </m:oMath>
      <w:r w:rsidRPr="009A155B">
        <w:rPr>
          <w:rFonts w:eastAsiaTheme="minorEastAsia"/>
          <w:sz w:val="22"/>
          <w:szCs w:val="22"/>
        </w:rPr>
        <w:t xml:space="preserve"> including mass, velocity, internal energy, temperature, pressure, volume fraction and specific volume. </w:t>
      </w:r>
      <w:r w:rsidRPr="009A155B">
        <w:rPr>
          <w:sz w:val="22"/>
          <w:szCs w:val="22"/>
        </w:rPr>
        <w:t xml:space="preserve">The MPM approach adopted the generalized interpolation technique from </w:t>
      </w:r>
      <w:proofErr w:type="spellStart"/>
      <w:r w:rsidRPr="009A155B">
        <w:rPr>
          <w:sz w:val="22"/>
          <w:szCs w:val="22"/>
        </w:rPr>
        <w:t>Bardenhagen</w:t>
      </w:r>
      <w:proofErr w:type="spellEnd"/>
      <w:r w:rsidRPr="009A155B">
        <w:rPr>
          <w:sz w:val="22"/>
          <w:szCs w:val="22"/>
        </w:rPr>
        <w:t xml:space="preserve"> and </w:t>
      </w:r>
      <w:proofErr w:type="spellStart"/>
      <w:r w:rsidRPr="009A155B">
        <w:rPr>
          <w:sz w:val="22"/>
          <w:szCs w:val="22"/>
        </w:rPr>
        <w:t>Kober</w:t>
      </w:r>
      <w:proofErr w:type="spellEnd"/>
      <w:r w:rsidRPr="009A155B">
        <w:rPr>
          <w:sz w:val="22"/>
          <w:szCs w:val="22"/>
        </w:rPr>
        <w:t xml:space="preserve">  </w:t>
      </w:r>
      <w:r w:rsidRPr="009A155B">
        <w:rPr>
          <w:sz w:val="22"/>
          <w:szCs w:val="22"/>
        </w:rPr>
        <w:fldChar w:fldCharType="begin"/>
      </w:r>
      <w:r w:rsidRPr="009A155B">
        <w:rPr>
          <w:sz w:val="22"/>
          <w:szCs w:val="22"/>
        </w:rP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rsidRPr="009A155B">
        <w:rPr>
          <w:sz w:val="22"/>
          <w:szCs w:val="22"/>
        </w:rPr>
        <w:fldChar w:fldCharType="separate"/>
      </w:r>
      <w:r w:rsidRPr="009A155B">
        <w:rPr>
          <w:noProof/>
          <w:sz w:val="22"/>
          <w:szCs w:val="22"/>
        </w:rPr>
        <w:t>(Bardenhagen &amp; Kober, 2004)</w:t>
      </w:r>
      <w:r w:rsidRPr="009A155B">
        <w:rPr>
          <w:sz w:val="22"/>
          <w:szCs w:val="22"/>
        </w:rPr>
        <w:fldChar w:fldCharType="end"/>
      </w:r>
      <w:r w:rsidRPr="009A155B">
        <w:rPr>
          <w:sz w:val="22"/>
          <w:szCs w:val="22"/>
        </w:rPr>
        <w:t xml:space="preserve">. This method was validated with laboratory experiments </w: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 </w:instrTex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EN.CITE.DATA </w:instrText>
      </w:r>
      <w:r w:rsidRPr="009A155B">
        <w:rPr>
          <w:sz w:val="22"/>
          <w:szCs w:val="22"/>
        </w:rPr>
      </w:r>
      <w:r w:rsidRPr="009A155B">
        <w:rPr>
          <w:sz w:val="22"/>
          <w:szCs w:val="22"/>
        </w:rPr>
        <w:fldChar w:fldCharType="end"/>
      </w:r>
      <w:r w:rsidRPr="009A155B">
        <w:rPr>
          <w:sz w:val="22"/>
          <w:szCs w:val="22"/>
        </w:rPr>
      </w:r>
      <w:r w:rsidRPr="009A155B">
        <w:rPr>
          <w:sz w:val="22"/>
          <w:szCs w:val="22"/>
        </w:rPr>
        <w:fldChar w:fldCharType="separate"/>
      </w:r>
      <w:r w:rsidRPr="009A155B">
        <w:rPr>
          <w:noProof/>
          <w:sz w:val="22"/>
          <w:szCs w:val="22"/>
        </w:rPr>
        <w:t>(Tran et al., 2017a; Tran et al., 2017b)</w:t>
      </w:r>
      <w:r w:rsidRPr="009A155B">
        <w:rPr>
          <w:sz w:val="22"/>
          <w:szCs w:val="22"/>
        </w:rPr>
        <w:fldChar w:fldCharType="end"/>
      </w:r>
      <w:r w:rsidRPr="009A155B">
        <w:rPr>
          <w:sz w:val="22"/>
          <w:szCs w:val="22"/>
        </w:rPr>
        <w:t xml:space="preserve"> </w:t>
      </w:r>
      <w:r w:rsidRPr="009A155B">
        <w:rPr>
          <w:noProof/>
          <w:sz w:val="22"/>
          <w:szCs w:val="22"/>
        </w:rPr>
        <w:t xml:space="preserve">and large-scale landslide </w:t>
      </w:r>
      <w:r w:rsidRPr="009A155B">
        <w:rPr>
          <w:noProof/>
          <w:sz w:val="22"/>
          <w:szCs w:val="22"/>
        </w:rPr>
        <w:fldChar w:fldCharType="begin"/>
      </w:r>
      <w:r w:rsidRPr="009A155B">
        <w:rPr>
          <w:noProof/>
          <w:sz w:val="22"/>
          <w:szCs w:val="22"/>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sidRPr="009A155B">
        <w:rPr>
          <w:noProof/>
          <w:sz w:val="22"/>
          <w:szCs w:val="22"/>
        </w:rPr>
        <w:fldChar w:fldCharType="separate"/>
      </w:r>
      <w:r w:rsidRPr="009A155B">
        <w:rPr>
          <w:noProof/>
          <w:sz w:val="22"/>
          <w:szCs w:val="22"/>
        </w:rPr>
        <w:t>(Tran &amp; Sołowski, 2019)</w:t>
      </w:r>
      <w:r w:rsidRPr="009A155B">
        <w:rPr>
          <w:noProof/>
          <w:sz w:val="22"/>
          <w:szCs w:val="22"/>
        </w:rPr>
        <w:fldChar w:fldCharType="end"/>
      </w:r>
      <w:r w:rsidRPr="009A155B">
        <w:rPr>
          <w:sz w:val="22"/>
          <w:szCs w:val="22"/>
        </w:rPr>
        <w:t>. To couple MPM with ICE, the state variables of MPM material points including</w:t>
      </w:r>
      <w:r w:rsidR="002122D0" w:rsidRPr="009A155B">
        <w:rPr>
          <w:sz w:val="22"/>
          <w:szCs w:val="22"/>
        </w:rPr>
        <w:t xml:space="preserve"> mass, velocity, </w:t>
      </w:r>
      <w:proofErr w:type="gramStart"/>
      <w:r w:rsidR="002122D0" w:rsidRPr="009A155B">
        <w:rPr>
          <w:sz w:val="22"/>
          <w:szCs w:val="22"/>
        </w:rPr>
        <w:t>temperature</w:t>
      </w:r>
      <w:proofErr w:type="gramEnd"/>
      <w:r w:rsidR="002122D0" w:rsidRPr="009A155B">
        <w:rPr>
          <w:sz w:val="22"/>
          <w:szCs w:val="22"/>
        </w:rPr>
        <w:t xml:space="preserve"> and effective stress</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p</m:t>
                </m:r>
              </m:sub>
            </m:sSub>
            <m:r>
              <m:rPr>
                <m:sty m:val="p"/>
              </m:rPr>
              <w:rPr>
                <w:rFonts w:ascii="Cambria Math" w:hAnsi="Cambria Math"/>
                <w:sz w:val="22"/>
                <w:szCs w:val="22"/>
              </w:rPr>
              <m:t>,</m:t>
            </m:r>
            <m:sSup>
              <m:sSupPr>
                <m:ctrlPr>
                  <w:rPr>
                    <w:rFonts w:ascii="Cambria Math" w:hAnsi="Cambria Math"/>
                    <w:noProof/>
                    <w:sz w:val="22"/>
                    <w:szCs w:val="22"/>
                    <w:lang w:eastAsia="nl-NL"/>
                  </w:rPr>
                </m:ctrlPr>
              </m:sSupPr>
              <m:e>
                <m:r>
                  <m:rPr>
                    <m:sty m:val="bi"/>
                  </m:rPr>
                  <w:rPr>
                    <w:rFonts w:ascii="Cambria Math" w:hAnsi="Cambria Math"/>
                    <w:b/>
                    <w:bCs/>
                    <w:i/>
                    <w:sz w:val="22"/>
                    <w:szCs w:val="22"/>
                  </w:rPr>
                  <w:sym w:font="Symbol" w:char="F073"/>
                </m:r>
              </m:e>
              <m:sup>
                <m:r>
                  <w:rPr>
                    <w:rFonts w:ascii="Cambria Math" w:hAnsi="Cambria Math"/>
                    <w:sz w:val="22"/>
                    <w:szCs w:val="22"/>
                  </w:rPr>
                  <m:t>'</m:t>
                </m:r>
              </m:sup>
            </m:sSup>
          </m:e>
        </m:d>
      </m:oMath>
      <w:r w:rsidRPr="009A155B">
        <w:rPr>
          <w:rFonts w:eastAsiaTheme="minorEastAsia"/>
          <w:sz w:val="22"/>
          <w:szCs w:val="22"/>
        </w:rPr>
        <w:t xml:space="preserve"> </w:t>
      </w:r>
      <w:r w:rsidRPr="009A155B">
        <w:rPr>
          <w:sz w:val="22"/>
          <w:szCs w:val="22"/>
        </w:rPr>
        <w:t>are mapped to cell centers using generalized interpolation technique. Then, th</w:t>
      </w:r>
      <w:r w:rsidRPr="009A155B">
        <w:rPr>
          <w:rFonts w:eastAsiaTheme="minorEastAsia"/>
          <w:sz w:val="22"/>
          <w:szCs w:val="22"/>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000000"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06CC2590" w:rsidR="00DA0257" w:rsidRPr="00DF20B0" w:rsidRDefault="00DA0257" w:rsidP="00DF20B0">
            <w:pPr>
              <w:spacing w:before="240"/>
              <w:ind w:hanging="29"/>
            </w:pPr>
            <w:bookmarkStart w:id="5" w:name="_Ref486492110"/>
            <w:r>
              <w:t>(</w:t>
            </w:r>
            <w:r>
              <w:fldChar w:fldCharType="begin"/>
            </w:r>
            <w:r>
              <w:instrText xml:space="preserve"> SEQ Equation \* ARABIC </w:instrText>
            </w:r>
            <w:r>
              <w:fldChar w:fldCharType="separate"/>
            </w:r>
            <w:r w:rsidR="0067305A">
              <w:t>1</w:t>
            </w:r>
            <w:r>
              <w:fldChar w:fldCharType="end"/>
            </w:r>
            <w:r>
              <w:t>)</w:t>
            </w:r>
            <w:bookmarkEnd w:id="5"/>
          </w:p>
        </w:tc>
      </w:tr>
    </w:tbl>
    <w:p w14:paraId="3616BE8F" w14:textId="45C6C023" w:rsidR="00DA0257" w:rsidRDefault="00DA0257" w:rsidP="00DA0257">
      <w:pPr>
        <w:ind w:firstLine="0"/>
        <w:rPr>
          <w:i/>
          <w:iCs/>
          <w:lang w:val="en-US"/>
        </w:rPr>
      </w:pPr>
      <w:r>
        <w:rPr>
          <w:i/>
          <w:iCs/>
          <w:lang w:val="en-US"/>
        </w:rPr>
        <w:t>Momentum Balance Equation</w:t>
      </w:r>
      <w:r w:rsidR="00460FFC">
        <w:rPr>
          <w:i/>
          <w:iCs/>
          <w:lang w:val="en-US"/>
        </w:rPr>
        <w:t xml:space="preserve"> for fluid</w:t>
      </w:r>
    </w:p>
    <w:p w14:paraId="1D1A0EB2" w14:textId="77777777" w:rsidR="00460FFC" w:rsidRDefault="00460FFC" w:rsidP="00DA0257">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2950E959" w:rsidR="00DA0257" w:rsidRDefault="00000000"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1FF36992"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rsidR="0067305A">
              <w:t>2</w:t>
            </w:r>
            <w:r>
              <w:fldChar w:fldCharType="end"/>
            </w:r>
            <w:r>
              <w:t>)</w:t>
            </w:r>
          </w:p>
        </w:tc>
      </w:tr>
    </w:tbl>
    <w:p w14:paraId="3C486575" w14:textId="77777777" w:rsidR="002122D0" w:rsidRDefault="002122D0" w:rsidP="002122D0">
      <w:pPr>
        <w:ind w:firstLine="0"/>
        <w:rPr>
          <w:i/>
          <w:iCs/>
          <w:lang w:val="en-US"/>
        </w:rPr>
      </w:pPr>
      <w:r>
        <w:rPr>
          <w:i/>
          <w:iCs/>
          <w:lang w:val="en-US"/>
        </w:rPr>
        <w:t xml:space="preserve">Momentum Balance Equation for </w:t>
      </w:r>
      <w:commentRangeStart w:id="6"/>
      <w:r>
        <w:rPr>
          <w:i/>
          <w:iCs/>
          <w:lang w:val="en-US"/>
        </w:rPr>
        <w:t>fluid</w:t>
      </w:r>
      <w:commentRangeEnd w:id="6"/>
      <w:r w:rsidR="00B3177F">
        <w:rPr>
          <w:rStyle w:val="CommentReference"/>
        </w:rPr>
        <w:commentReference w:id="6"/>
      </w:r>
    </w:p>
    <w:p w14:paraId="4069190A" w14:textId="77777777" w:rsidR="002122D0" w:rsidRDefault="002122D0" w:rsidP="002122D0">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513DAA22" w:rsidR="002122D0" w:rsidRDefault="0000000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151FD2AA"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rsidR="0067305A">
              <w:t>3</w:t>
            </w:r>
            <w:r>
              <w:fldChar w:fldCharType="end"/>
            </w:r>
            <w:r>
              <w:t>)</w:t>
            </w:r>
          </w:p>
        </w:tc>
      </w:tr>
    </w:tbl>
    <w:p w14:paraId="7E12A1C4" w14:textId="188FE4B0" w:rsidR="00DA0257" w:rsidRPr="00DA0257" w:rsidRDefault="00DA0257" w:rsidP="00785712">
      <w:pPr>
        <w:pStyle w:val="NormalWCCM"/>
      </w:pPr>
      <w:r w:rsidRPr="0062559E">
        <w:rPr>
          <w:sz w:val="22"/>
          <w:szCs w:val="22"/>
        </w:rPr>
        <w:t xml:space="preserve">The last term is the momentum exchange between materials </w:t>
      </w:r>
      <w:r w:rsidR="002122D0" w:rsidRPr="0062559E">
        <w:rPr>
          <w:sz w:val="22"/>
          <w:szCs w:val="22"/>
        </w:rPr>
        <w:t xml:space="preserve">with dragging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rFonts w:eastAsiaTheme="minorEastAsia"/>
          <w:iCs/>
          <w:sz w:val="22"/>
          <w:szCs w:val="22"/>
        </w:rPr>
        <w:t>.</w:t>
      </w:r>
      <w:r w:rsidR="00785712" w:rsidRPr="0062559E">
        <w:rPr>
          <w:rFonts w:eastAsiaTheme="minorEastAsia"/>
          <w:iCs/>
          <w:sz w:val="22"/>
          <w:szCs w:val="22"/>
        </w:rPr>
        <w:t xml:space="preserve"> </w:t>
      </w:r>
      <w:r w:rsidR="009E699D" w:rsidRPr="0062559E">
        <w:rPr>
          <w:sz w:val="22"/>
          <w:szCs w:val="22"/>
        </w:rPr>
        <w:t>Apart from mass and momentum balance equations, we also solve the energy balance equations but not presented here in</w:t>
      </w:r>
      <w:r w:rsidR="00C67F0D" w:rsidRPr="0062559E">
        <w:rPr>
          <w:sz w:val="22"/>
          <w:szCs w:val="22"/>
        </w:rPr>
        <w:t>, all implicitly</w:t>
      </w:r>
      <w:r w:rsidR="009E699D" w:rsidRPr="0062559E">
        <w:rPr>
          <w:sz w:val="22"/>
          <w:szCs w:val="22"/>
        </w:rPr>
        <w:t>.</w:t>
      </w:r>
      <w:r w:rsidR="00785712" w:rsidRPr="0062559E">
        <w:rPr>
          <w:sz w:val="22"/>
          <w:szCs w:val="22"/>
        </w:rPr>
        <w:t xml:space="preserve"> </w:t>
      </w:r>
      <w:r w:rsidR="009E699D" w:rsidRPr="0062559E">
        <w:rPr>
          <w:sz w:val="22"/>
          <w:szCs w:val="22"/>
        </w:rPr>
        <w:t>This is also combined with the generalized Poisson’s equation to compute the fluid pressure for compressible fluid materials.</w:t>
      </w:r>
    </w:p>
    <w:p w14:paraId="04EFA825" w14:textId="238906FA" w:rsidR="00A8006B" w:rsidRDefault="00E04AB6" w:rsidP="00A8006B">
      <w:pPr>
        <w:pStyle w:val="Heading2"/>
        <w:rPr>
          <w:lang w:val="en-GB"/>
        </w:rPr>
      </w:pPr>
      <w:r>
        <w:rPr>
          <w:lang w:val="en-GB"/>
        </w:rPr>
        <w:t>Momentum Exchange</w:t>
      </w:r>
    </w:p>
    <w:p w14:paraId="5ADD67A8" w14:textId="5ADADEB0" w:rsidR="00652420" w:rsidRPr="0062559E" w:rsidRDefault="00652420" w:rsidP="00652420">
      <w:pPr>
        <w:pStyle w:val="NormalWCCM"/>
        <w:rPr>
          <w:sz w:val="22"/>
          <w:szCs w:val="22"/>
        </w:rPr>
      </w:pPr>
      <w:r w:rsidRPr="0062559E">
        <w:rPr>
          <w:sz w:val="22"/>
          <w:szCs w:val="22"/>
        </w:rPr>
        <w:t xml:space="preserve">For the momentum exchange between fluid flows and porous media, we assume that the drag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sz w:val="22"/>
          <w:szCs w:val="22"/>
        </w:rPr>
        <w:t xml:space="preserv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652420" w:rsidRPr="0062559E" w14:paraId="3394751C" w14:textId="77777777" w:rsidTr="00652420">
        <w:tc>
          <w:tcPr>
            <w:tcW w:w="231" w:type="pct"/>
            <w:vAlign w:val="center"/>
          </w:tcPr>
          <w:p w14:paraId="00FBFE2E" w14:textId="77777777" w:rsidR="00652420" w:rsidRPr="0062559E" w:rsidRDefault="00652420" w:rsidP="001E688C">
            <w:pPr>
              <w:spacing w:before="240" w:after="240"/>
              <w:rPr>
                <w:rFonts w:eastAsia="SimSun"/>
                <w:szCs w:val="22"/>
                <w:lang w:val="el-GR"/>
              </w:rPr>
            </w:pPr>
          </w:p>
        </w:tc>
        <w:tc>
          <w:tcPr>
            <w:tcW w:w="4320" w:type="pct"/>
            <w:vAlign w:val="center"/>
            <w:hideMark/>
          </w:tcPr>
          <w:p w14:paraId="5E52CA41" w14:textId="1B8B362C" w:rsidR="00652420" w:rsidRPr="0062559E" w:rsidRDefault="00000000" w:rsidP="00652420">
            <w:pPr>
              <w:spacing w:before="240" w:after="240"/>
              <w:ind w:right="-357" w:hanging="144"/>
              <w:jc w:val="center"/>
              <w:rPr>
                <w:rFonts w:eastAsia="SimSun"/>
                <w:i/>
                <w:szCs w:val="22"/>
                <w:lang w:val="el-GR"/>
              </w:rPr>
            </w:pPr>
            <m:oMathPara>
              <m:oMath>
                <m:sSub>
                  <m:sSubPr>
                    <m:ctrlPr>
                      <w:rPr>
                        <w:rFonts w:ascii="Cambria Math" w:hAnsi="Cambria Math"/>
                        <w:iCs/>
                        <w:szCs w:val="22"/>
                        <w:lang w:eastAsia="en-US"/>
                      </w:rPr>
                    </m:ctrlPr>
                  </m:sSubPr>
                  <m:e>
                    <m:r>
                      <m:rPr>
                        <m:sty m:val="b"/>
                      </m:rPr>
                      <w:rPr>
                        <w:rFonts w:ascii="Cambria Math" w:hAnsi="Cambria Math"/>
                        <w:szCs w:val="22"/>
                      </w:rPr>
                      <m:t>f</m:t>
                    </m:r>
                  </m:e>
                  <m:sub>
                    <m:r>
                      <m:rPr>
                        <m:sty m:val="p"/>
                      </m:rPr>
                      <w:rPr>
                        <w:rFonts w:ascii="Cambria Math" w:hAnsi="Cambria Math"/>
                        <w:szCs w:val="22"/>
                      </w:rPr>
                      <m:t>d</m:t>
                    </m:r>
                  </m:sub>
                </m:sSub>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18</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num>
                  <m:den>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den>
                </m:f>
                <m:r>
                  <w:rPr>
                    <w:rFonts w:ascii="Cambria Math" w:eastAsia="SimSun" w:hAnsi="Cambria Math"/>
                    <w:szCs w:val="22"/>
                    <w:lang w:val="el-GR" w:eastAsia="en-US"/>
                  </w:rPr>
                  <m:t>F(</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r>
                  <w:rPr>
                    <w:rFonts w:ascii="Cambria Math" w:hAnsi="Cambria Math"/>
                    <w:szCs w:val="22"/>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r>
                  <w:rPr>
                    <w:rFonts w:ascii="Cambria Math" w:hAnsi="Cambria Math"/>
                    <w:szCs w:val="22"/>
                    <w:lang w:eastAsia="en-US"/>
                  </w:rPr>
                  <m:t>)</m:t>
                </m:r>
              </m:oMath>
            </m:oMathPara>
          </w:p>
        </w:tc>
        <w:tc>
          <w:tcPr>
            <w:tcW w:w="449" w:type="pct"/>
            <w:vAlign w:val="center"/>
            <w:hideMark/>
          </w:tcPr>
          <w:p w14:paraId="29260B83" w14:textId="4EB5CDED" w:rsidR="00652420" w:rsidRPr="0062559E" w:rsidRDefault="0065242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4</w:t>
            </w:r>
            <w:r w:rsidRPr="0062559E">
              <w:rPr>
                <w:szCs w:val="22"/>
              </w:rPr>
              <w:fldChar w:fldCharType="end"/>
            </w:r>
            <w:r w:rsidRPr="0062559E">
              <w:rPr>
                <w:szCs w:val="22"/>
              </w:rPr>
              <w:t>)</w:t>
            </w:r>
          </w:p>
        </w:tc>
      </w:tr>
    </w:tbl>
    <w:p w14:paraId="7585A816" w14:textId="64FDEBA1" w:rsidR="006C583E" w:rsidRDefault="00652420" w:rsidP="00652420">
      <w:pPr>
        <w:pStyle w:val="NormalWCCM"/>
        <w:ind w:firstLine="0"/>
        <w:rPr>
          <w:sz w:val="22"/>
          <w:szCs w:val="22"/>
          <w:lang w:eastAsia="en-US"/>
        </w:rPr>
      </w:pPr>
      <w:r w:rsidRPr="0062559E">
        <w:rPr>
          <w:sz w:val="22"/>
          <w:szCs w:val="22"/>
        </w:rPr>
        <w:t xml:space="preserve">where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 xml:space="preserve"> is </w:t>
      </w:r>
      <w:r w:rsidRPr="0062559E">
        <w:rPr>
          <w:sz w:val="22"/>
          <w:szCs w:val="22"/>
        </w:rPr>
        <w:t xml:space="preserve">the average grain size of the grains, the solid volume fraction is  </w:t>
      </w:r>
      <m:oMath>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oMath>
      <w:r w:rsidRPr="0062559E">
        <w:rPr>
          <w:sz w:val="22"/>
          <w:szCs w:val="22"/>
        </w:rPr>
        <w:t xml:space="preserve">, the fluid viscosity is </w:t>
      </w:r>
      <m:oMath>
        <m:sSub>
          <m:sSubPr>
            <m:ctrlPr>
              <w:rPr>
                <w:rFonts w:ascii="Cambria Math" w:hAnsi="Cambria Math"/>
                <w:iCs/>
                <w:sz w:val="22"/>
                <w:szCs w:val="22"/>
                <w:lang w:eastAsia="en-US"/>
              </w:rPr>
            </m:ctrlPr>
          </m:sSubPr>
          <m:e>
            <m:r>
              <m:rPr>
                <m:sty m:val="p"/>
              </m:rPr>
              <w:rPr>
                <w:rFonts w:ascii="Cambria Math" w:hAnsi="Cambria Math"/>
                <w:sz w:val="22"/>
                <w:szCs w:val="22"/>
              </w:rPr>
              <w:sym w:font="Symbol" w:char="F06D"/>
            </m:r>
          </m:e>
          <m:sub>
            <m:r>
              <m:rPr>
                <m:sty m:val="p"/>
              </m:rPr>
              <w:rPr>
                <w:rFonts w:ascii="Cambria Math" w:hAnsi="Cambria Math"/>
                <w:sz w:val="22"/>
                <w:szCs w:val="22"/>
              </w:rPr>
              <m:t>f</m:t>
            </m:r>
          </m:sub>
        </m:sSub>
      </m:oMath>
      <w:r w:rsidRPr="0062559E">
        <w:rPr>
          <w:sz w:val="22"/>
          <w:szCs w:val="22"/>
        </w:rPr>
        <w:t xml:space="preserve">, Re is the Reynolds number and the relative velocities of soil grains and fluid is </w:t>
      </w:r>
      <m:oMath>
        <m:r>
          <w:rPr>
            <w:rFonts w:ascii="Cambria Math" w:hAnsi="Cambria Math"/>
            <w:sz w:val="22"/>
            <w:szCs w:val="22"/>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f</m:t>
            </m:r>
          </m:sub>
        </m:sSub>
        <m:r>
          <w:rPr>
            <w:rFonts w:ascii="Cambria Math" w:hAnsi="Cambria Math"/>
            <w:sz w:val="22"/>
            <w:szCs w:val="22"/>
            <w:lang w:eastAsia="en-US"/>
          </w:rPr>
          <m:t>)</m:t>
        </m:r>
      </m:oMath>
      <w:r w:rsidRPr="0062559E">
        <w:rPr>
          <w:sz w:val="22"/>
          <w:szCs w:val="22"/>
        </w:rPr>
        <w:t xml:space="preserve">. The function </w:t>
      </w:r>
      <m:oMath>
        <m:r>
          <w:rPr>
            <w:rFonts w:ascii="Cambria Math" w:eastAsia="SimSun" w:hAnsi="Cambria Math"/>
            <w:sz w:val="22"/>
            <w:szCs w:val="22"/>
            <w:lang w:val="el-GR" w:eastAsia="en-US"/>
          </w:rPr>
          <m:t>F</m:t>
        </m:r>
        <m:d>
          <m:dPr>
            <m:ctrlPr>
              <w:rPr>
                <w:rFonts w:ascii="Cambria Math" w:eastAsia="SimSun" w:hAnsi="Cambria Math"/>
                <w:i/>
                <w:sz w:val="22"/>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,Re</m:t>
            </m:r>
            <m:ctrlPr>
              <w:rPr>
                <w:rFonts w:ascii="Cambria Math" w:hAnsi="Cambria Math"/>
                <w:i/>
                <w:sz w:val="22"/>
                <w:szCs w:val="22"/>
                <w:lang w:eastAsia="en-US"/>
              </w:rPr>
            </m:ctrlPr>
          </m:e>
        </m:d>
      </m:oMath>
      <w:r w:rsidRPr="0062559E">
        <w:rPr>
          <w:sz w:val="22"/>
          <w:szCs w:val="22"/>
          <w:lang w:eastAsia="en-US"/>
        </w:rPr>
        <w:t xml:space="preserve"> is given </w:t>
      </w:r>
      <w:r w:rsidR="006C583E">
        <w:rPr>
          <w:sz w:val="22"/>
          <w:szCs w:val="22"/>
          <w:lang w:eastAsia="en-US"/>
        </w:rPr>
        <w:t>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374DA0" w:rsidRPr="0062559E" w14:paraId="78607FC3" w14:textId="77777777" w:rsidTr="001E688C">
        <w:tc>
          <w:tcPr>
            <w:tcW w:w="231" w:type="pct"/>
            <w:vAlign w:val="center"/>
          </w:tcPr>
          <w:p w14:paraId="7D3439D5" w14:textId="77777777" w:rsidR="00374DA0" w:rsidRPr="0062559E" w:rsidRDefault="00374DA0" w:rsidP="001E688C">
            <w:pPr>
              <w:spacing w:before="240" w:after="240"/>
              <w:rPr>
                <w:rFonts w:eastAsia="SimSun"/>
                <w:szCs w:val="22"/>
                <w:lang w:val="el-GR"/>
              </w:rPr>
            </w:pPr>
          </w:p>
        </w:tc>
        <w:tc>
          <w:tcPr>
            <w:tcW w:w="4320" w:type="pct"/>
            <w:vAlign w:val="center"/>
            <w:hideMark/>
          </w:tcPr>
          <w:p w14:paraId="657A04E5" w14:textId="151AAEFE" w:rsidR="00374DA0" w:rsidRPr="00374DA0" w:rsidRDefault="00374DA0" w:rsidP="00374DA0">
            <w:pPr>
              <w:spacing w:before="240" w:after="240"/>
              <w:ind w:right="-357" w:hanging="144"/>
              <w:jc w:val="center"/>
              <w:rPr>
                <w:rFonts w:eastAsia="SimSun"/>
                <w:szCs w:val="22"/>
                <w:lang w:val="el-GR" w:eastAsia="en-US"/>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ctrlPr>
                      <w:rPr>
                        <w:rFonts w:ascii="Cambria Math" w:hAnsi="Cambria Math"/>
                        <w:i/>
                        <w:szCs w:val="22"/>
                        <w:lang w:eastAsia="en-US"/>
                      </w:rPr>
                    </m:ctrlPr>
                  </m:e>
                </m:d>
                <m:r>
                  <w:rPr>
                    <w:rFonts w:ascii="Cambria Math" w:hAnsi="Cambria Math"/>
                    <w:szCs w:val="22"/>
                    <w:lang w:eastAsia="en-US"/>
                  </w:rPr>
                  <m:t>=</m:t>
                </m:r>
                <m:r>
                  <w:rPr>
                    <w:rFonts w:ascii="Cambria Math" w:eastAsia="SimSun" w:hAnsi="Cambria Math"/>
                    <w:szCs w:val="22"/>
                    <w:lang w:val="el-GR" w:eastAsia="en-US"/>
                  </w:rPr>
                  <m:t xml:space="preserve"> 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0</m:t>
                    </m:r>
                    <m:r>
                      <w:rPr>
                        <w:rFonts w:ascii="Cambria Math" w:hAnsi="Cambria Math"/>
                        <w:szCs w:val="22"/>
                        <w:lang w:val="el-GR"/>
                      </w:rPr>
                      <m:t>.413Re</m:t>
                    </m:r>
                  </m:num>
                  <m:den>
                    <m:r>
                      <m:rPr>
                        <m:sty m:val="p"/>
                      </m:rPr>
                      <w:rPr>
                        <w:rFonts w:ascii="Cambria Math" w:hAnsi="Cambria Math"/>
                        <w:szCs w:val="22"/>
                      </w:rPr>
                      <m:t>24</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oMath>
            </m:oMathPara>
          </w:p>
          <w:p w14:paraId="579B8B3A" w14:textId="29A8FDAE" w:rsidR="00374DA0" w:rsidRPr="0062559E" w:rsidRDefault="00000000" w:rsidP="00374DA0">
            <w:pPr>
              <w:spacing w:before="480" w:after="360"/>
              <w:ind w:right="-360" w:hanging="144"/>
              <w:jc w:val="center"/>
              <w:rPr>
                <w:rFonts w:eastAsia="SimSun"/>
                <w:i/>
                <w:szCs w:val="22"/>
                <w:lang w:val="el-GR"/>
              </w:rPr>
            </w:pPr>
            <m:oMathPara>
              <m:oMath>
                <m:f>
                  <m:fPr>
                    <m:ctrlPr>
                      <w:rPr>
                        <w:rFonts w:ascii="Cambria Math" w:eastAsia="SimSun" w:hAnsi="Cambria Math"/>
                        <w:szCs w:val="22"/>
                        <w:lang w:val="el-GR" w:eastAsia="en-US"/>
                      </w:rPr>
                    </m:ctrlPr>
                  </m:fPr>
                  <m:num>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-1</m:t>
                        </m:r>
                      </m:sup>
                    </m:sSup>
                    <m:r>
                      <w:rPr>
                        <w:rFonts w:ascii="Cambria Math" w:hAnsi="Cambria Math"/>
                        <w:szCs w:val="22"/>
                        <w:lang w:eastAsia="en-US"/>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r>
                      <w:rPr>
                        <w:rFonts w:ascii="Cambria Math" w:hAnsi="Cambria Math"/>
                        <w:szCs w:val="22"/>
                        <w:lang w:eastAsia="en-US"/>
                      </w:rPr>
                      <m:t>+8.4</m:t>
                    </m:r>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-0.343</m:t>
                        </m:r>
                      </m:sup>
                    </m:sSup>
                  </m:num>
                  <m:den>
                    <m:r>
                      <m:rPr>
                        <m:sty m:val="p"/>
                      </m:rPr>
                      <w:rPr>
                        <w:rFonts w:ascii="Cambria Math" w:hAnsi="Cambria Math"/>
                        <w:szCs w:val="22"/>
                      </w:rPr>
                      <m:t>1+</m:t>
                    </m:r>
                    <m:sSup>
                      <m:sSupPr>
                        <m:ctrlPr>
                          <w:rPr>
                            <w:rFonts w:ascii="Cambria Math" w:hAnsi="Cambria Math"/>
                            <w:bCs/>
                            <w:szCs w:val="22"/>
                          </w:rPr>
                        </m:ctrlPr>
                      </m:sSupPr>
                      <m:e>
                        <m:r>
                          <w:rPr>
                            <w:rFonts w:ascii="Cambria Math" w:hAnsi="Cambria Math"/>
                            <w:szCs w:val="22"/>
                          </w:rPr>
                          <m:t>10</m:t>
                        </m:r>
                      </m:e>
                      <m:sup>
                        <m:r>
                          <w:rPr>
                            <w:rFonts w:ascii="Cambria Math" w:hAnsi="Cambria Math"/>
                            <w:szCs w:val="22"/>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sup>
                    </m:sSup>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-(1+4</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)/2</m:t>
                        </m:r>
                      </m:sup>
                    </m:sSup>
                  </m:den>
                </m:f>
              </m:oMath>
            </m:oMathPara>
          </w:p>
        </w:tc>
        <w:tc>
          <w:tcPr>
            <w:tcW w:w="449" w:type="pct"/>
            <w:vAlign w:val="center"/>
            <w:hideMark/>
          </w:tcPr>
          <w:p w14:paraId="05390AD0" w14:textId="7DAA0F8E" w:rsidR="00374DA0" w:rsidRPr="0062559E" w:rsidRDefault="00374DA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5</w:t>
            </w:r>
            <w:r w:rsidRPr="0062559E">
              <w:rPr>
                <w:szCs w:val="22"/>
              </w:rPr>
              <w:fldChar w:fldCharType="end"/>
            </w:r>
            <w:r w:rsidRPr="0062559E">
              <w:rPr>
                <w:szCs w:val="22"/>
              </w:rPr>
              <w:t>)</w:t>
            </w:r>
          </w:p>
        </w:tc>
      </w:tr>
    </w:tbl>
    <w:p w14:paraId="71E3F3BE" w14:textId="4C8DF657" w:rsidR="00B21CED" w:rsidRDefault="00B21CED" w:rsidP="00B21CED">
      <w:pPr>
        <w:pStyle w:val="NormalWCCM"/>
        <w:ind w:firstLine="0"/>
        <w:rPr>
          <w:szCs w:val="22"/>
          <w:lang w:eastAsia="en-US"/>
        </w:rPr>
      </w:pPr>
      <w:r>
        <w:rPr>
          <w:sz w:val="22"/>
          <w:szCs w:val="22"/>
        </w:rPr>
        <w:lastRenderedPageBreak/>
        <w:t xml:space="preserve">where the low Reynold </w:t>
      </w:r>
      <w:r w:rsidR="00221952">
        <w:rPr>
          <w:sz w:val="22"/>
          <w:szCs w:val="22"/>
        </w:rPr>
        <w:t>coefficient</w:t>
      </w:r>
      <w:r>
        <w:rPr>
          <w:sz w:val="22"/>
          <w:szCs w:val="22"/>
        </w:rPr>
        <w:t xml:space="preserve"> </w:t>
      </w:r>
      <m:oMath>
        <m:r>
          <w:rPr>
            <w:rFonts w:ascii="Cambria Math" w:eastAsia="SimSun" w:hAnsi="Cambria Math"/>
            <w:sz w:val="22"/>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m:t>
            </m:r>
            <m:r>
              <w:rPr>
                <w:rFonts w:ascii="Cambria Math" w:hAnsi="Cambria Math"/>
                <w:szCs w:val="22"/>
                <w:lang w:eastAsia="en-US"/>
              </w:rPr>
              <m:t>0</m:t>
            </m:r>
            <m:ctrlPr>
              <w:rPr>
                <w:rFonts w:ascii="Cambria Math" w:hAnsi="Cambria Math"/>
                <w:i/>
                <w:szCs w:val="22"/>
                <w:lang w:eastAsia="en-US"/>
              </w:rPr>
            </m:ctrlPr>
          </m:e>
        </m:d>
      </m:oMath>
      <w:r>
        <w:rPr>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00"/>
        <w:gridCol w:w="458"/>
      </w:tblGrid>
      <w:tr w:rsidR="00D03B91" w:rsidRPr="0062559E" w14:paraId="20840A2B" w14:textId="77777777" w:rsidTr="00D03B91">
        <w:tc>
          <w:tcPr>
            <w:tcW w:w="4538" w:type="pct"/>
            <w:vAlign w:val="center"/>
          </w:tcPr>
          <w:p w14:paraId="5DADF80B" w14:textId="07F20E76" w:rsidR="00D03B91" w:rsidRPr="0062559E" w:rsidRDefault="00D03B91" w:rsidP="00D03B91">
            <w:pPr>
              <w:spacing w:before="480" w:after="360"/>
              <w:ind w:left="-298" w:right="-360" w:firstLine="0"/>
              <w:jc w:val="center"/>
              <w:rPr>
                <w:rFonts w:eastAsia="SimSun"/>
                <w:i/>
                <w:szCs w:val="22"/>
                <w:lang w:val="el-GR"/>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w:rPr>
                        <w:rFonts w:ascii="Cambria Math" w:hAnsi="Cambria Math"/>
                        <w:szCs w:val="22"/>
                        <w:lang w:val="el-GR"/>
                      </w:rPr>
                      <m:t>0</m:t>
                    </m:r>
                  </m:num>
                  <m:den>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r>
                  <w:rPr>
                    <w:rFonts w:ascii="Cambria Math" w:hAnsi="Cambria Math"/>
                    <w:szCs w:val="22"/>
                    <w:lang w:eastAsia="en-US"/>
                  </w:rPr>
                  <m:t>(1+1.5</m:t>
                </m:r>
                <m:rad>
                  <m:radPr>
                    <m:degHide m:val="1"/>
                    <m:ctrlPr>
                      <w:rPr>
                        <w:rFonts w:ascii="Cambria Math" w:hAnsi="Cambria Math"/>
                        <w:i/>
                        <w:szCs w:val="22"/>
                        <w:lang w:eastAsia="en-US"/>
                      </w:rPr>
                    </m:ctrlPr>
                  </m:radPr>
                  <m:deg/>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e>
                </m:rad>
              </m:oMath>
            </m:oMathPara>
          </w:p>
        </w:tc>
        <w:tc>
          <w:tcPr>
            <w:tcW w:w="462" w:type="pct"/>
            <w:vAlign w:val="center"/>
            <w:hideMark/>
          </w:tcPr>
          <w:p w14:paraId="7611B61A" w14:textId="30A0E594" w:rsidR="00D03B91" w:rsidRPr="0062559E" w:rsidRDefault="00D03B9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6</w:t>
            </w:r>
            <w:r w:rsidRPr="0062559E">
              <w:rPr>
                <w:szCs w:val="22"/>
              </w:rPr>
              <w:fldChar w:fldCharType="end"/>
            </w:r>
            <w:r w:rsidRPr="0062559E">
              <w:rPr>
                <w:szCs w:val="22"/>
              </w:rPr>
              <w:t>)</w:t>
            </w:r>
          </w:p>
        </w:tc>
      </w:tr>
    </w:tbl>
    <w:p w14:paraId="1824D126" w14:textId="702FB948" w:rsidR="00652420" w:rsidRPr="0062559E" w:rsidRDefault="005B1B65" w:rsidP="00D203D6">
      <w:pPr>
        <w:pStyle w:val="NormalWCCM"/>
        <w:rPr>
          <w:sz w:val="22"/>
          <w:szCs w:val="22"/>
        </w:rPr>
      </w:pPr>
      <w:r w:rsidRPr="0062559E">
        <w:rPr>
          <w:sz w:val="22"/>
          <w:szCs w:val="22"/>
        </w:rPr>
        <w:t xml:space="preserve">In case the </w:t>
      </w:r>
      <w:proofErr w:type="spellStart"/>
      <w:r w:rsidRPr="0062559E">
        <w:rPr>
          <w:sz w:val="22"/>
          <w:szCs w:val="22"/>
        </w:rPr>
        <w:t>Kozeny</w:t>
      </w:r>
      <w:proofErr w:type="spellEnd"/>
      <w:r w:rsidRPr="0062559E">
        <w:rPr>
          <w:sz w:val="22"/>
          <w:szCs w:val="22"/>
        </w:rPr>
        <w:t xml:space="preserve"> Carman formula is used. The </w:t>
      </w:r>
      <w:r w:rsidR="000F4BED" w:rsidRPr="0062559E">
        <w:rPr>
          <w:sz w:val="22"/>
          <w:szCs w:val="22"/>
        </w:rPr>
        <w:t>hydraulic conductivity can be express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0F4BED" w:rsidRPr="0062559E" w14:paraId="7B06C420" w14:textId="77777777" w:rsidTr="001E688C">
        <w:tc>
          <w:tcPr>
            <w:tcW w:w="231" w:type="pct"/>
            <w:vAlign w:val="center"/>
          </w:tcPr>
          <w:p w14:paraId="06DBFDEF" w14:textId="77777777" w:rsidR="000F4BED" w:rsidRPr="0062559E" w:rsidRDefault="000F4BED" w:rsidP="001E688C">
            <w:pPr>
              <w:spacing w:before="240" w:after="240"/>
              <w:rPr>
                <w:rFonts w:eastAsia="SimSun"/>
                <w:szCs w:val="22"/>
                <w:lang w:val="el-GR"/>
              </w:rPr>
            </w:pPr>
          </w:p>
        </w:tc>
        <w:tc>
          <w:tcPr>
            <w:tcW w:w="4320" w:type="pct"/>
            <w:vAlign w:val="center"/>
            <w:hideMark/>
          </w:tcPr>
          <w:p w14:paraId="40A96E20" w14:textId="263E31EF" w:rsidR="000F4BED" w:rsidRPr="0062559E" w:rsidRDefault="000F4BED" w:rsidP="001E688C">
            <w:pPr>
              <w:spacing w:before="240" w:after="240"/>
              <w:ind w:right="-357" w:hanging="144"/>
              <w:jc w:val="center"/>
              <w:rPr>
                <w:rFonts w:eastAsia="SimSun"/>
                <w:i/>
                <w:szCs w:val="22"/>
                <w:lang w:val="el-GR"/>
              </w:rPr>
            </w:pPr>
            <m:oMathPara>
              <m:oMath>
                <m:r>
                  <w:rPr>
                    <w:rFonts w:ascii="Cambria Math" w:hAnsi="Cambria Math"/>
                    <w:szCs w:val="22"/>
                    <w:lang w:eastAsia="en-US"/>
                  </w:rPr>
                  <m:t>K</m:t>
                </m:r>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3</m:t>
                        </m:r>
                      </m:sup>
                    </m:sSup>
                  </m:num>
                  <m:den>
                    <m:r>
                      <m:rPr>
                        <m:sty m:val="p"/>
                      </m:rPr>
                      <w:rPr>
                        <w:rFonts w:ascii="Cambria Math" w:hAnsi="Cambria Math"/>
                        <w:szCs w:val="22"/>
                      </w:rPr>
                      <m:t>180</m:t>
                    </m:r>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sSubSup>
                      <m:sSubSupPr>
                        <m:ctrlPr>
                          <w:rPr>
                            <w:rFonts w:ascii="Cambria Math" w:hAnsi="Cambria Math"/>
                            <w:i/>
                            <w:iCs/>
                            <w:szCs w:val="22"/>
                            <w:lang w:eastAsia="en-US"/>
                          </w:rPr>
                        </m:ctrlPr>
                      </m:sSubSupPr>
                      <m:e>
                        <m:r>
                          <m:rPr>
                            <m:sty m:val="p"/>
                          </m:rPr>
                          <w:rPr>
                            <w:rFonts w:ascii="Cambria Math" w:hAnsi="Cambria Math"/>
                            <w:szCs w:val="22"/>
                          </w:rPr>
                          <w:sym w:font="Symbol" w:char="F066"/>
                        </m:r>
                      </m:e>
                      <m:sub>
                        <m:r>
                          <w:rPr>
                            <w:rFonts w:ascii="Cambria Math" w:hAnsi="Cambria Math"/>
                            <w:szCs w:val="22"/>
                            <w:lang w:eastAsia="en-US"/>
                          </w:rPr>
                          <m:t>s</m:t>
                        </m:r>
                      </m:sub>
                      <m:sup>
                        <m:r>
                          <w:rPr>
                            <w:rFonts w:ascii="Cambria Math" w:hAnsi="Cambria Math"/>
                            <w:szCs w:val="22"/>
                            <w:lang w:eastAsia="en-US"/>
                          </w:rPr>
                          <m:t>2</m:t>
                        </m:r>
                      </m:sup>
                    </m:sSubSup>
                  </m:den>
                </m:f>
              </m:oMath>
            </m:oMathPara>
          </w:p>
        </w:tc>
        <w:tc>
          <w:tcPr>
            <w:tcW w:w="449" w:type="pct"/>
            <w:vAlign w:val="center"/>
            <w:hideMark/>
          </w:tcPr>
          <w:p w14:paraId="3EF29339" w14:textId="0887AB72" w:rsidR="000F4BED" w:rsidRPr="0062559E" w:rsidRDefault="000F4BED"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7</w:t>
            </w:r>
            <w:r w:rsidRPr="0062559E">
              <w:rPr>
                <w:szCs w:val="22"/>
              </w:rPr>
              <w:fldChar w:fldCharType="end"/>
            </w:r>
            <w:r w:rsidRPr="0062559E">
              <w:rPr>
                <w:szCs w:val="22"/>
              </w:rPr>
              <w:t>)</w:t>
            </w:r>
          </w:p>
        </w:tc>
      </w:tr>
    </w:tbl>
    <w:p w14:paraId="28455509" w14:textId="059C33DE" w:rsidR="000F4BED" w:rsidRPr="0062559E" w:rsidRDefault="00236BE3" w:rsidP="00D203D6">
      <w:pPr>
        <w:pStyle w:val="NormalWCCM"/>
        <w:rPr>
          <w:sz w:val="22"/>
          <w:szCs w:val="22"/>
        </w:rPr>
      </w:pPr>
      <w:r w:rsidRPr="0062559E">
        <w:rPr>
          <w:sz w:val="22"/>
          <w:szCs w:val="22"/>
        </w:rPr>
        <w:t xml:space="preserve">Here the </w:t>
      </w:r>
      <w:r w:rsidR="00770C03" w:rsidRPr="0062559E">
        <w:rPr>
          <w:sz w:val="22"/>
          <w:szCs w:val="22"/>
        </w:rPr>
        <w:t xml:space="preserve">hydraulic conductivity </w:t>
      </w:r>
      <w:r w:rsidRPr="0062559E">
        <w:rPr>
          <w:sz w:val="22"/>
          <w:szCs w:val="22"/>
        </w:rPr>
        <w:t>can be controlled by adjusting the grain sizes.</w:t>
      </w:r>
      <w:r w:rsidR="00647D51" w:rsidRPr="0062559E">
        <w:rPr>
          <w:sz w:val="22"/>
          <w:szCs w:val="22"/>
        </w:rPr>
        <w:t xml:space="preserve"> 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647D51" w:rsidRPr="0062559E">
        <w:rPr>
          <w:iCs/>
          <w:sz w:val="22"/>
          <w:szCs w:val="22"/>
          <w:lang w:eastAsia="en-US"/>
        </w:rPr>
        <w:t xml:space="preserve">= 0.5 mm and </w:t>
      </w:r>
      <w:r w:rsidR="0032091D" w:rsidRPr="0062559E">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647D51" w:rsidRPr="0062559E">
        <w:rPr>
          <w:iCs/>
          <w:sz w:val="22"/>
          <w:szCs w:val="22"/>
          <w:lang w:eastAsia="en-US"/>
        </w:rPr>
        <w:t xml:space="preserve"> = </w:t>
      </w:r>
      <w:r w:rsidR="00D46C80" w:rsidRPr="0062559E">
        <w:rPr>
          <w:iCs/>
          <w:sz w:val="22"/>
          <w:szCs w:val="22"/>
          <w:lang w:eastAsia="en-US"/>
        </w:rPr>
        <w:t>1e</w:t>
      </w:r>
      <w:r w:rsidR="00D46C80" w:rsidRPr="0062559E">
        <w:rPr>
          <w:iCs/>
          <w:sz w:val="22"/>
          <w:szCs w:val="22"/>
          <w:vertAlign w:val="superscript"/>
          <w:lang w:eastAsia="en-US"/>
        </w:rPr>
        <w:t>-4</w:t>
      </w:r>
      <w:r w:rsidR="00D46C80" w:rsidRPr="0062559E">
        <w:rPr>
          <w:iCs/>
          <w:sz w:val="22"/>
          <w:szCs w:val="22"/>
          <w:lang w:eastAsia="en-US"/>
        </w:rPr>
        <w:t xml:space="preserve"> mm</w:t>
      </w:r>
      <w:r w:rsidR="002B50AC" w:rsidRPr="0062559E">
        <w:rPr>
          <w:iCs/>
          <w:sz w:val="22"/>
          <w:szCs w:val="22"/>
          <w:lang w:eastAsia="en-US"/>
        </w:rPr>
        <w:t xml:space="preserve"> to mimic the </w:t>
      </w:r>
      <w:r w:rsidR="00B40541" w:rsidRPr="0062559E">
        <w:rPr>
          <w:iCs/>
          <w:sz w:val="22"/>
          <w:szCs w:val="22"/>
          <w:lang w:eastAsia="en-US"/>
        </w:rPr>
        <w:t>hydraulic conductivity</w:t>
      </w:r>
      <w:r w:rsidR="002B50AC" w:rsidRPr="0062559E">
        <w:rPr>
          <w:iCs/>
          <w:sz w:val="22"/>
          <w:szCs w:val="22"/>
          <w:lang w:eastAsia="en-US"/>
        </w:rPr>
        <w:t xml:space="preserve"> of sand and clay.</w:t>
      </w:r>
    </w:p>
    <w:p w14:paraId="73F60AB3" w14:textId="34940E1E" w:rsidR="00CF5CC8" w:rsidRDefault="00CF5CC8" w:rsidP="00CF5CC8">
      <w:pPr>
        <w:pStyle w:val="Heading2"/>
        <w:rPr>
          <w:lang w:val="en-GB"/>
        </w:rPr>
      </w:pPr>
      <w:r>
        <w:rPr>
          <w:lang w:val="en-GB"/>
        </w:rPr>
        <w:t>Soil Models</w:t>
      </w:r>
    </w:p>
    <w:p w14:paraId="02A7C124" w14:textId="13AED5C8" w:rsidR="007E11F9" w:rsidRPr="0062559E" w:rsidRDefault="00321191" w:rsidP="007E11F9">
      <w:pPr>
        <w:pStyle w:val="Firstparagraph"/>
        <w:rPr>
          <w:szCs w:val="22"/>
          <w:lang w:val="en-US" w:eastAsia="es-ES"/>
        </w:rPr>
      </w:pPr>
      <w:r w:rsidRPr="0062559E">
        <w:rPr>
          <w:szCs w:val="22"/>
          <w:lang w:val="en-US" w:eastAsia="es-ES"/>
        </w:rPr>
        <w:t>A non-associated Mohr-Coulomb model is used for the soil</w:t>
      </w:r>
      <w:ins w:id="7" w:author="Erik Sørlie" w:date="2023-01-24T10:45:00Z">
        <w:r w:rsidR="00B3177F">
          <w:rPr>
            <w:szCs w:val="22"/>
            <w:lang w:val="en-US" w:eastAsia="es-ES"/>
          </w:rPr>
          <w:t xml:space="preserve">, with a </w:t>
        </w:r>
      </w:ins>
      <w:del w:id="8" w:author="Erik Sørlie" w:date="2023-01-24T10:45:00Z">
        <w:r w:rsidRPr="0062559E" w:rsidDel="00B3177F">
          <w:rPr>
            <w:szCs w:val="22"/>
            <w:lang w:val="en-US" w:eastAsia="es-ES"/>
          </w:rPr>
          <w:delText>.</w:delText>
        </w:r>
      </w:del>
      <w:r w:rsidRPr="0062559E">
        <w:rPr>
          <w:szCs w:val="22"/>
          <w:lang w:val="en-US" w:eastAsia="es-ES"/>
        </w:rPr>
        <w:t xml:space="preserve"> </w:t>
      </w:r>
      <w:commentRangeStart w:id="9"/>
      <w:r w:rsidRPr="0062559E">
        <w:rPr>
          <w:szCs w:val="22"/>
          <w:lang w:val="en-US" w:eastAsia="es-ES"/>
        </w:rPr>
        <w:t xml:space="preserve">Young's modulus of 10 kPa </w:t>
      </w:r>
      <w:commentRangeEnd w:id="9"/>
      <w:r w:rsidR="00B3177F">
        <w:rPr>
          <w:rStyle w:val="CommentReference"/>
        </w:rPr>
        <w:commentReference w:id="9"/>
      </w:r>
      <w:r w:rsidRPr="0062559E">
        <w:rPr>
          <w:szCs w:val="22"/>
          <w:lang w:val="en-US" w:eastAsia="es-ES"/>
        </w:rPr>
        <w:t xml:space="preserve">and Poisson's ratio of 0.3 and 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is governed following the softening curve (</w:t>
      </w:r>
      <w:r w:rsidR="00C44F81" w:rsidRPr="0062559E">
        <w:rPr>
          <w:szCs w:val="22"/>
          <w:lang w:val="en-US" w:eastAsia="es-ES"/>
        </w:rPr>
        <w:fldChar w:fldCharType="begin"/>
      </w:r>
      <w:r w:rsidR="00C44F81" w:rsidRPr="0062559E">
        <w:rPr>
          <w:szCs w:val="22"/>
          <w:lang w:val="en-US" w:eastAsia="es-ES"/>
        </w:rPr>
        <w:instrText xml:space="preserve"> REF _Ref125363047 \h </w:instrText>
      </w:r>
      <w:r w:rsidR="0062559E">
        <w:rPr>
          <w:szCs w:val="22"/>
          <w:lang w:val="en-US" w:eastAsia="es-ES"/>
        </w:rPr>
        <w:instrText xml:space="preserve"> \* MERGEFORMAT </w:instrText>
      </w:r>
      <w:r w:rsidR="00C44F81" w:rsidRPr="0062559E">
        <w:rPr>
          <w:szCs w:val="22"/>
          <w:lang w:val="en-US" w:eastAsia="es-ES"/>
        </w:rPr>
      </w:r>
      <w:r w:rsidR="00C44F81" w:rsidRPr="0062559E">
        <w:rPr>
          <w:szCs w:val="22"/>
          <w:lang w:val="en-US" w:eastAsia="es-ES"/>
        </w:rPr>
        <w:fldChar w:fldCharType="separate"/>
      </w:r>
      <w:r w:rsidR="0067305A" w:rsidRPr="0062559E">
        <w:rPr>
          <w:szCs w:val="22"/>
        </w:rPr>
        <w:t xml:space="preserve">Figure </w:t>
      </w:r>
      <w:r w:rsidR="0067305A">
        <w:rPr>
          <w:szCs w:val="22"/>
        </w:rPr>
        <w:t>4</w:t>
      </w:r>
      <w:r w:rsidR="00C44F81" w:rsidRPr="0062559E">
        <w:rPr>
          <w:szCs w:val="22"/>
          <w:lang w:val="en-US" w:eastAsia="es-ES"/>
        </w:rPr>
        <w:fldChar w:fldCharType="end"/>
      </w:r>
      <w:r w:rsidRPr="0062559E">
        <w:rPr>
          <w:szCs w:val="22"/>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62559E">
        <w:rPr>
          <w:szCs w:val="22"/>
          <w:lang w:val="en-US" w:eastAsia="es-ES"/>
        </w:rPr>
        <w:t xml:space="preserve"> of 10 degrees. The mobilized dilatancy angle is calculated from the Row-stress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C44F81" w:rsidRPr="0062559E" w14:paraId="1B56C537" w14:textId="77777777" w:rsidTr="001E688C">
        <w:tc>
          <w:tcPr>
            <w:tcW w:w="231" w:type="pct"/>
            <w:vAlign w:val="center"/>
          </w:tcPr>
          <w:p w14:paraId="45C8BB9F" w14:textId="77777777" w:rsidR="00C44F81" w:rsidRPr="0062559E" w:rsidRDefault="00C44F81" w:rsidP="001E688C">
            <w:pPr>
              <w:spacing w:before="240" w:after="240"/>
              <w:rPr>
                <w:rFonts w:eastAsia="SimSun"/>
                <w:szCs w:val="22"/>
                <w:lang w:val="el-GR"/>
              </w:rPr>
            </w:pPr>
          </w:p>
        </w:tc>
        <w:tc>
          <w:tcPr>
            <w:tcW w:w="4320" w:type="pct"/>
            <w:vAlign w:val="center"/>
            <w:hideMark/>
          </w:tcPr>
          <w:p w14:paraId="40D2A538" w14:textId="37CEA9F3" w:rsidR="00C44F81" w:rsidRPr="0062559E" w:rsidRDefault="00000000" w:rsidP="001E688C">
            <w:pPr>
              <w:spacing w:before="240" w:after="240"/>
              <w:ind w:right="-357" w:hanging="144"/>
              <w:jc w:val="center"/>
              <w:rPr>
                <w:rFonts w:eastAsia="SimSun"/>
                <w:i/>
                <w:szCs w:val="22"/>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szCs w:val="22"/>
                  </w:rPr>
                  <m:t>=</m:t>
                </m:r>
                <m:f>
                  <m:fPr>
                    <m:ctrlPr>
                      <w:rPr>
                        <w:rFonts w:ascii="Cambria Math" w:eastAsia="SimSun" w:hAnsi="Cambria Math"/>
                        <w:szCs w:val="22"/>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del w:id="10" w:author="Erik Sørlie" w:date="2023-01-24T10:46:00Z">
                        <w:rPr>
                          <w:rFonts w:ascii="Cambria Math" w:hAnsi="Cambria Math"/>
                          <w:szCs w:val="22"/>
                          <w:lang w:eastAsia="en-US"/>
                        </w:rPr>
                        <m:t>+</m:t>
                      </w:del>
                    </m:r>
                    <m:r>
                      <w:ins w:id="11" w:author="Erik Sørlie" w:date="2023-01-24T10:46:00Z">
                        <w:rPr>
                          <w:rFonts w:ascii="Cambria Math" w:hAnsi="Cambria Math"/>
                          <w:szCs w:val="22"/>
                          <w:lang w:eastAsia="en-US"/>
                        </w:rPr>
                        <m:t>-</m:t>
                      </w:ins>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szCs w:val="22"/>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51E79209" w:rsidR="00C44F81" w:rsidRPr="0062559E" w:rsidRDefault="00C44F8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8</w:t>
            </w:r>
            <w:r w:rsidRPr="0062559E">
              <w:rPr>
                <w:szCs w:val="22"/>
              </w:rPr>
              <w:fldChar w:fldCharType="end"/>
            </w:r>
            <w:r w:rsidRPr="0062559E">
              <w:rPr>
                <w:szCs w:val="22"/>
              </w:rPr>
              <w:t>)</w:t>
            </w:r>
          </w:p>
        </w:tc>
      </w:tr>
    </w:tbl>
    <w:p w14:paraId="3E9A2590" w14:textId="77777777" w:rsidR="00EF193B" w:rsidRPr="0062559E" w:rsidRDefault="00EF193B" w:rsidP="0009705B">
      <w:pPr>
        <w:pStyle w:val="Firstparagraph"/>
        <w:rPr>
          <w:szCs w:val="22"/>
          <w:lang w:val="en-GB"/>
        </w:rPr>
      </w:pPr>
      <w:commentRangeStart w:id="12"/>
      <w:r w:rsidRPr="0062559E">
        <w:rPr>
          <w:szCs w:val="22"/>
          <w:lang w:val="en-GB"/>
        </w:rPr>
        <w:drawing>
          <wp:inline distT="0" distB="0" distL="0" distR="0" wp14:anchorId="234920F2" wp14:editId="47819B70">
            <wp:extent cx="3094990" cy="2391410"/>
            <wp:effectExtent l="0" t="0" r="0" b="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4990" cy="2391410"/>
                    </a:xfrm>
                    <a:prstGeom prst="rect">
                      <a:avLst/>
                    </a:prstGeom>
                    <a:noFill/>
                    <a:ln>
                      <a:noFill/>
                    </a:ln>
                  </pic:spPr>
                </pic:pic>
              </a:graphicData>
            </a:graphic>
          </wp:inline>
        </w:drawing>
      </w:r>
      <w:commentRangeEnd w:id="12"/>
      <w:r w:rsidR="00B3177F">
        <w:rPr>
          <w:rStyle w:val="CommentReference"/>
        </w:rPr>
        <w:commentReference w:id="12"/>
      </w:r>
    </w:p>
    <w:p w14:paraId="3A9FE60C" w14:textId="0227B678" w:rsidR="00EF193B" w:rsidRPr="0062559E" w:rsidRDefault="00EF193B" w:rsidP="00B3177F">
      <w:pPr>
        <w:pStyle w:val="Caption"/>
      </w:pPr>
      <w:bookmarkStart w:id="13" w:name="_Ref125363047"/>
      <w:r w:rsidRPr="0062559E">
        <w:t xml:space="preserve">Figure </w:t>
      </w:r>
      <w:fldSimple w:instr=" SEQ Figure \* ARABIC ">
        <w:r w:rsidR="0067305A">
          <w:rPr>
            <w:noProof/>
          </w:rPr>
          <w:t>4</w:t>
        </w:r>
      </w:fldSimple>
      <w:bookmarkEnd w:id="13"/>
      <w:r w:rsidRPr="0062559E">
        <w:t>. Mobilized friction angle in Mohr Coulomb model</w:t>
      </w:r>
    </w:p>
    <w:p w14:paraId="5379278A" w14:textId="77777777" w:rsidR="005D6B6B" w:rsidRDefault="00EE3D6F" w:rsidP="005D6B6B">
      <w:pPr>
        <w:pStyle w:val="NormalWCCM"/>
        <w:rPr>
          <w:sz w:val="22"/>
          <w:szCs w:val="22"/>
        </w:rPr>
      </w:pPr>
      <w:r w:rsidRPr="0062559E">
        <w:rPr>
          <w:sz w:val="22"/>
          <w:szCs w:val="22"/>
        </w:rPr>
        <w:t xml:space="preserve">The contact between horizontal plane and the soil is the frictional contact with the friction coefficient of 0.1. No artificial damping is applied in the simulation. The contact between vertical plane and the sand </w:t>
      </w:r>
      <w:proofErr w:type="gramStart"/>
      <w:r w:rsidRPr="0062559E">
        <w:rPr>
          <w:sz w:val="22"/>
          <w:szCs w:val="22"/>
        </w:rPr>
        <w:t>is considered to be</w:t>
      </w:r>
      <w:proofErr w:type="gramEnd"/>
      <w:r w:rsidRPr="0062559E">
        <w:rPr>
          <w:sz w:val="22"/>
          <w:szCs w:val="22"/>
        </w:rPr>
        <w:t xml:space="preserve"> smooth with zero friction coefficient. </w:t>
      </w:r>
    </w:p>
    <w:p w14:paraId="3ADD492F" w14:textId="4DFBDF02" w:rsidR="00D234C7" w:rsidRDefault="00D234C7" w:rsidP="005D6B6B">
      <w:pPr>
        <w:pStyle w:val="Heading2"/>
        <w:rPr>
          <w:lang w:val="en-GB"/>
        </w:rPr>
      </w:pPr>
      <w:r w:rsidRPr="005D6B6B">
        <w:rPr>
          <w:lang w:val="en-GB"/>
        </w:rPr>
        <w:t>Fluid</w:t>
      </w:r>
      <w:r>
        <w:rPr>
          <w:lang w:val="en-GB"/>
        </w:rPr>
        <w:t xml:space="preserve"> </w:t>
      </w:r>
      <w:r w:rsidR="00837F91">
        <w:rPr>
          <w:lang w:val="en-GB"/>
        </w:rPr>
        <w:t xml:space="preserve">equation of state </w:t>
      </w:r>
      <w:r w:rsidR="00B24151">
        <w:rPr>
          <w:lang w:val="en-GB"/>
        </w:rPr>
        <w:t>m</w:t>
      </w:r>
      <w:r>
        <w:rPr>
          <w:lang w:val="en-GB"/>
        </w:rPr>
        <w:t>odels</w:t>
      </w:r>
    </w:p>
    <w:p w14:paraId="3C25E772" w14:textId="6A4E543C" w:rsidR="0009705B" w:rsidRDefault="00837F91" w:rsidP="0009705B">
      <w:pPr>
        <w:pStyle w:val="NormalWCCM"/>
        <w:rPr>
          <w:sz w:val="22"/>
          <w:szCs w:val="22"/>
        </w:rPr>
      </w:pPr>
      <w:r w:rsidRPr="00837F91">
        <w:rPr>
          <w:sz w:val="22"/>
          <w:szCs w:val="22"/>
        </w:rPr>
        <w:t>The equation of state establishes relations between</w:t>
      </w:r>
      <w:r>
        <w:rPr>
          <w:szCs w:val="22"/>
        </w:rPr>
        <w:t xml:space="preserve"> </w:t>
      </w:r>
      <w:r w:rsidRPr="00837F91">
        <w:rPr>
          <w:sz w:val="22"/>
          <w:szCs w:val="22"/>
        </w:rPr>
        <w:t xml:space="preserve">thermodynamics variables. </w:t>
      </w:r>
      <w:r w:rsidR="0009705B">
        <w:rPr>
          <w:sz w:val="22"/>
          <w:szCs w:val="22"/>
        </w:rPr>
        <w:t>F</w:t>
      </w:r>
      <w:r w:rsidRPr="00837F91">
        <w:rPr>
          <w:sz w:val="22"/>
          <w:szCs w:val="22"/>
        </w:rPr>
        <w:t xml:space="preserve">or the air, </w:t>
      </w:r>
      <w:r w:rsidR="0009705B">
        <w:rPr>
          <w:sz w:val="22"/>
          <w:szCs w:val="22"/>
        </w:rPr>
        <w:t>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541E25" w:rsidRPr="0062559E" w14:paraId="03CEB881" w14:textId="77777777" w:rsidTr="001E688C">
        <w:tc>
          <w:tcPr>
            <w:tcW w:w="231" w:type="pct"/>
            <w:vAlign w:val="center"/>
          </w:tcPr>
          <w:p w14:paraId="296AF7E7" w14:textId="77777777" w:rsidR="00541E25" w:rsidRPr="0062559E" w:rsidRDefault="00541E25" w:rsidP="001E688C">
            <w:pPr>
              <w:spacing w:before="240" w:after="240"/>
              <w:rPr>
                <w:rFonts w:eastAsia="SimSun"/>
                <w:szCs w:val="22"/>
                <w:lang w:val="el-GR"/>
              </w:rPr>
            </w:pPr>
          </w:p>
        </w:tc>
        <w:tc>
          <w:tcPr>
            <w:tcW w:w="4320" w:type="pct"/>
            <w:vAlign w:val="center"/>
            <w:hideMark/>
          </w:tcPr>
          <w:p w14:paraId="07B52845" w14:textId="4ED5E014" w:rsidR="00541E25" w:rsidRPr="0062559E" w:rsidRDefault="00000000" w:rsidP="001E688C">
            <w:pPr>
              <w:spacing w:before="240" w:after="240"/>
              <w:ind w:right="-357" w:hanging="144"/>
              <w:jc w:val="center"/>
              <w:rPr>
                <w:rFonts w:eastAsia="SimSun"/>
                <w:i/>
                <w:szCs w:val="22"/>
                <w:lang w:val="el-GR"/>
              </w:rPr>
            </w:pPr>
            <m:oMathPara>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f</m:t>
                    </m:r>
                  </m:sub>
                </m:sSub>
                <m:r>
                  <m:rPr>
                    <m:sty m:val="p"/>
                  </m:rPr>
                  <w:rPr>
                    <w:rFonts w:ascii="Cambria Math" w:eastAsia="SimSun" w:hAnsi="Cambria Math"/>
                    <w:szCs w:val="22"/>
                  </w:rPr>
                  <m:t>=</m:t>
                </m:r>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d>
                  <m:dPr>
                    <m:ctrlPr>
                      <w:rPr>
                        <w:rFonts w:ascii="Cambria Math" w:hAnsi="Cambria Math"/>
                        <w:i/>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e>
                </m:d>
                <m:r>
                  <w:rPr>
                    <w:rFonts w:ascii="Cambria Math" w:hAnsi="Cambria Math"/>
                    <w:szCs w:val="22"/>
                    <w:lang w:val="en-US" w:eastAsia="en-US"/>
                  </w:rPr>
                  <m:t>)</m:t>
                </m:r>
              </m:oMath>
            </m:oMathPara>
          </w:p>
        </w:tc>
        <w:tc>
          <w:tcPr>
            <w:tcW w:w="449" w:type="pct"/>
            <w:vAlign w:val="center"/>
            <w:hideMark/>
          </w:tcPr>
          <w:p w14:paraId="4BD6A041" w14:textId="1E260D23" w:rsidR="00541E25" w:rsidRPr="0062559E" w:rsidRDefault="00541E25"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9</w:t>
            </w:r>
            <w:r w:rsidRPr="0062559E">
              <w:rPr>
                <w:szCs w:val="22"/>
              </w:rPr>
              <w:fldChar w:fldCharType="end"/>
            </w:r>
            <w:r w:rsidRPr="0062559E">
              <w:rPr>
                <w:szCs w:val="22"/>
              </w:rPr>
              <w:t>)</w:t>
            </w:r>
          </w:p>
        </w:tc>
      </w:tr>
    </w:tbl>
    <w:p w14:paraId="58D8ADAE" w14:textId="22AD06B4" w:rsidR="0089474E" w:rsidRDefault="00837F91" w:rsidP="00905568">
      <w:pPr>
        <w:autoSpaceDE w:val="0"/>
        <w:autoSpaceDN w:val="0"/>
        <w:adjustRightInd w:val="0"/>
        <w:ind w:firstLine="0"/>
        <w:rPr>
          <w:szCs w:val="22"/>
          <w:lang w:val="en-US" w:eastAsia="es-ES"/>
        </w:rPr>
      </w:pPr>
      <w:r w:rsidRPr="00837F91">
        <w:rPr>
          <w:szCs w:val="22"/>
          <w:lang w:val="en-US" w:eastAsia="es-ES"/>
        </w:rPr>
        <w:t xml:space="preserve">where reference pressure </w:t>
      </w:r>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1 atm = 101325 Pa, reference temperature</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oMath>
      <w:r w:rsidRPr="00837F91">
        <w:rPr>
          <w:szCs w:val="22"/>
          <w:lang w:val="en-US" w:eastAsia="es-ES"/>
        </w:rPr>
        <w:t xml:space="preserve"> = 10°C, reference density </w:t>
      </w:r>
      <m:oMath>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999.8 kg/m3, the bulk modulus of water</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xml:space="preserve">= 2 GPa, and the water thermal expansion </w:t>
      </w:r>
      <m:oMath>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0.18 °C</w:t>
      </w:r>
      <w:r w:rsidR="00E55017">
        <w:rPr>
          <w:szCs w:val="22"/>
          <w:vertAlign w:val="superscript"/>
          <w:lang w:val="en-US" w:eastAsia="es-ES"/>
        </w:rPr>
        <w:t>-1</w:t>
      </w:r>
      <w:r w:rsidRPr="00837F91">
        <w:rPr>
          <w:szCs w:val="22"/>
          <w:lang w:val="en-US" w:eastAsia="es-ES"/>
        </w:rPr>
        <w:t xml:space="preserve">. </w:t>
      </w:r>
      <w:r w:rsidR="0009705B">
        <w:rPr>
          <w:szCs w:val="22"/>
          <w:lang w:val="en-US" w:eastAsia="es-ES"/>
        </w:rPr>
        <w:t>This equation</w:t>
      </w:r>
      <w:r w:rsidRPr="00837F91">
        <w:rPr>
          <w:szCs w:val="22"/>
          <w:lang w:val="en-US" w:eastAsia="es-ES"/>
        </w:rPr>
        <w:t xml:space="preserve"> matches well with the state of the water (</w:t>
      </w:r>
      <w:r w:rsidR="007F66A3">
        <w:rPr>
          <w:szCs w:val="22"/>
          <w:lang w:val="en-US" w:eastAsia="es-ES"/>
        </w:rPr>
        <w:fldChar w:fldCharType="begin"/>
      </w:r>
      <w:r w:rsidR="007F66A3">
        <w:rPr>
          <w:szCs w:val="22"/>
          <w:lang w:val="en-US" w:eastAsia="es-ES"/>
        </w:rPr>
        <w:instrText xml:space="preserve"> REF _Ref125374457 \h </w:instrText>
      </w:r>
      <w:r w:rsidR="007F66A3">
        <w:rPr>
          <w:szCs w:val="22"/>
          <w:lang w:val="en-US" w:eastAsia="es-ES"/>
        </w:rPr>
      </w:r>
      <w:r w:rsidR="007F66A3">
        <w:rPr>
          <w:szCs w:val="22"/>
          <w:lang w:val="en-US" w:eastAsia="es-ES"/>
        </w:rPr>
        <w:fldChar w:fldCharType="separate"/>
      </w:r>
      <w:r w:rsidR="0067305A" w:rsidRPr="0062559E">
        <w:rPr>
          <w:szCs w:val="22"/>
        </w:rPr>
        <w:t xml:space="preserve">Figure </w:t>
      </w:r>
      <w:r w:rsidR="0067305A">
        <w:rPr>
          <w:szCs w:val="22"/>
        </w:rPr>
        <w:t>5</w:t>
      </w:r>
      <w:r w:rsidR="007F66A3">
        <w:rPr>
          <w:szCs w:val="22"/>
          <w:lang w:val="en-US" w:eastAsia="es-ES"/>
        </w:rPr>
        <w:fldChar w:fldCharType="end"/>
      </w:r>
      <w:r w:rsidRPr="00837F91">
        <w:rPr>
          <w:szCs w:val="22"/>
          <w:lang w:val="en-US" w:eastAsia="es-ES"/>
        </w:rPr>
        <w:t>).</w:t>
      </w:r>
      <w:r w:rsidR="00905568">
        <w:rPr>
          <w:szCs w:val="22"/>
          <w:lang w:val="en-US" w:eastAsia="es-ES"/>
        </w:rPr>
        <w:t xml:space="preserve"> </w:t>
      </w:r>
    </w:p>
    <w:p w14:paraId="76E55B95" w14:textId="77777777" w:rsidR="0089474E" w:rsidRDefault="0089474E" w:rsidP="0089474E">
      <w:pPr>
        <w:pStyle w:val="Firstparagraph"/>
        <w:jc w:val="center"/>
        <w:rPr>
          <w:lang w:val="en-GB"/>
        </w:rPr>
      </w:pPr>
      <w:r>
        <w:rPr>
          <w:szCs w:val="22"/>
          <w:lang w:val="en-US" w:eastAsia="es-ES"/>
        </w:rPr>
        <w:drawing>
          <wp:inline distT="0" distB="0" distL="0" distR="0" wp14:anchorId="4690FDBC" wp14:editId="4362F20F">
            <wp:extent cx="2941092" cy="2207632"/>
            <wp:effectExtent l="0" t="0" r="0" b="254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3458" cy="2209408"/>
                    </a:xfrm>
                    <a:prstGeom prst="rect">
                      <a:avLst/>
                    </a:prstGeom>
                    <a:noFill/>
                    <a:ln>
                      <a:noFill/>
                    </a:ln>
                  </pic:spPr>
                </pic:pic>
              </a:graphicData>
            </a:graphic>
          </wp:inline>
        </w:drawing>
      </w:r>
    </w:p>
    <w:p w14:paraId="57F75552" w14:textId="5528E21E" w:rsidR="0089474E" w:rsidRPr="0062559E" w:rsidRDefault="0089474E" w:rsidP="00B3177F">
      <w:pPr>
        <w:pStyle w:val="Caption"/>
      </w:pPr>
      <w:bookmarkStart w:id="14" w:name="_Ref125374457"/>
      <w:r w:rsidRPr="0062559E">
        <w:t xml:space="preserve">Figure </w:t>
      </w:r>
      <w:fldSimple w:instr=" SEQ Figure \* ARABIC ">
        <w:r w:rsidR="0067305A">
          <w:rPr>
            <w:noProof/>
          </w:rPr>
          <w:t>5</w:t>
        </w:r>
      </w:fldSimple>
      <w:bookmarkEnd w:id="14"/>
      <w:r w:rsidRPr="0062559E">
        <w:t xml:space="preserve">. </w:t>
      </w:r>
      <w:r>
        <w:t>Equation of state for water</w:t>
      </w:r>
    </w:p>
    <w:p w14:paraId="5BCF16E3" w14:textId="277F4722" w:rsidR="005D6B6B" w:rsidRDefault="005D6B6B" w:rsidP="00905568">
      <w:pPr>
        <w:autoSpaceDE w:val="0"/>
        <w:autoSpaceDN w:val="0"/>
        <w:adjustRightInd w:val="0"/>
        <w:ind w:firstLine="0"/>
        <w:rPr>
          <w:szCs w:val="22"/>
        </w:rPr>
      </w:pPr>
      <w:commentRangeStart w:id="15"/>
      <w:r w:rsidRPr="0062559E">
        <w:rPr>
          <w:szCs w:val="22"/>
        </w:rPr>
        <w:t>Under gravity, the density of the water at the surface is 999.8 kg/m</w:t>
      </w:r>
      <w:r w:rsidRPr="0062559E">
        <w:rPr>
          <w:szCs w:val="22"/>
          <w:vertAlign w:val="superscript"/>
        </w:rPr>
        <w:t>3</w:t>
      </w:r>
      <w:r w:rsidRPr="0062559E">
        <w:rPr>
          <w:szCs w:val="22"/>
        </w:rPr>
        <w:t xml:space="preserve"> at the pressure of 1 atm. </w:t>
      </w:r>
      <w:commentRangeEnd w:id="15"/>
      <w:r w:rsidR="00B3177F">
        <w:rPr>
          <w:rStyle w:val="CommentReference"/>
        </w:rPr>
        <w:commentReference w:id="15"/>
      </w:r>
      <w:r w:rsidRPr="0062559E">
        <w:rPr>
          <w:szCs w:val="22"/>
        </w:rPr>
        <w:t>At the top boundary, the air has a density of 1.17 kg/m</w:t>
      </w:r>
      <w:r w:rsidRPr="0062559E">
        <w:rPr>
          <w:szCs w:val="22"/>
          <w:vertAlign w:val="superscript"/>
        </w:rPr>
        <w:t>3</w:t>
      </w:r>
      <w:r w:rsidRPr="0062559E">
        <w:rPr>
          <w:szCs w:val="22"/>
        </w:rPr>
        <w:t xml:space="preserve"> at the atmospheric pressure of 1 atm. At 5 Celsius degrees, air and water have viscosity of 18.45e</w:t>
      </w:r>
      <w:r w:rsidRPr="0062559E">
        <w:rPr>
          <w:szCs w:val="22"/>
          <w:vertAlign w:val="superscript"/>
        </w:rPr>
        <w:t>-3</w:t>
      </w:r>
      <w:r w:rsidRPr="0062559E">
        <w:rPr>
          <w:szCs w:val="22"/>
        </w:rPr>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szCs w:val="22"/>
            <w:lang w:val="en-US"/>
          </w:rPr>
          <w:sym w:font="Symbol" w:char="F072"/>
        </m:r>
      </m:oMath>
      <w:r w:rsidRPr="0062559E">
        <w:rPr>
          <w:szCs w:val="22"/>
        </w:rPr>
        <w:t>/dx = 0 kg/m</w:t>
      </w:r>
      <w:r w:rsidRPr="0062559E">
        <w:rPr>
          <w:szCs w:val="22"/>
          <w:vertAlign w:val="superscript"/>
        </w:rPr>
        <w:t>3</w:t>
      </w:r>
      <w:r w:rsidRPr="0062559E">
        <w:rPr>
          <w:szCs w:val="22"/>
        </w:rPr>
        <w:t>). The mesh size is 0.25 x 025m with 300852 element cells and 142316 material points.</w:t>
      </w:r>
    </w:p>
    <w:p w14:paraId="54819506" w14:textId="77777777" w:rsidR="00007BD5" w:rsidRPr="0062559E" w:rsidRDefault="00D025CC" w:rsidP="003C41A9">
      <w:pPr>
        <w:pStyle w:val="Heading1"/>
        <w:rPr>
          <w:sz w:val="22"/>
          <w:szCs w:val="22"/>
          <w:lang w:val="en-GB"/>
        </w:rPr>
      </w:pPr>
      <w:r w:rsidRPr="0062559E">
        <w:rPr>
          <w:sz w:val="22"/>
          <w:szCs w:val="22"/>
          <w:lang w:val="en-GB"/>
        </w:rPr>
        <w:t xml:space="preserve">Numerical Results </w:t>
      </w:r>
    </w:p>
    <w:p w14:paraId="4BCCBC51" w14:textId="6FF23BE1" w:rsidR="0032091D" w:rsidRDefault="0032091D" w:rsidP="0032091D">
      <w:pPr>
        <w:rPr>
          <w:iCs/>
          <w:szCs w:val="22"/>
          <w:lang w:eastAsia="en-US"/>
        </w:rPr>
      </w:pPr>
      <w:r w:rsidRPr="0062559E">
        <w:rPr>
          <w:szCs w:val="22"/>
          <w:lang w:val="en-GB"/>
        </w:rPr>
        <w:t>We compare simulations with the same input parameters ex</w:t>
      </w:r>
      <w:r w:rsidR="004E7B36" w:rsidRPr="0062559E">
        <w:rPr>
          <w:szCs w:val="22"/>
          <w:lang w:val="en-GB"/>
        </w:rPr>
        <w:t>c</w:t>
      </w:r>
      <w:r w:rsidRPr="0062559E">
        <w:rPr>
          <w:szCs w:val="22"/>
          <w:lang w:val="en-GB"/>
        </w:rPr>
        <w:t>e</w:t>
      </w:r>
      <w:r w:rsidR="004E7B36" w:rsidRPr="0062559E">
        <w:rPr>
          <w:szCs w:val="22"/>
          <w:lang w:val="en-GB"/>
        </w:rPr>
        <w:t>p</w:t>
      </w:r>
      <w:r w:rsidRPr="0062559E">
        <w:rPr>
          <w:szCs w:val="22"/>
          <w:lang w:val="en-GB"/>
        </w:rPr>
        <w:t xml:space="preserve">t for the grain size </w:t>
      </w:r>
      <w:proofErr w:type="spellStart"/>
      <w:r w:rsidRPr="0062559E">
        <w:rPr>
          <w:szCs w:val="22"/>
          <w:lang w:val="en-GB"/>
        </w:rPr>
        <w:t>Dp</w:t>
      </w:r>
      <w:proofErr w:type="spellEnd"/>
      <w:r w:rsidRPr="0062559E">
        <w:rPr>
          <w:szCs w:val="22"/>
          <w:lang w:val="en-GB"/>
        </w:rPr>
        <w:t>. For the high hydraulic conductivity cases</w:t>
      </w:r>
      <w:r w:rsidR="004E7B36" w:rsidRPr="0062559E">
        <w:rPr>
          <w:szCs w:val="22"/>
          <w:lang w:val="en-GB"/>
        </w:rPr>
        <w:t xml:space="preserve"> (sand)</w:t>
      </w:r>
      <w:r w:rsidRPr="0062559E">
        <w:rPr>
          <w:szCs w:val="22"/>
          <w:lang w:val="en-GB"/>
        </w:rPr>
        <w:t>, the grain size is 0.5mm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 xml:space="preserve">= 0.5 mm) while for the low </w:t>
      </w:r>
      <w:r w:rsidRPr="0062559E">
        <w:rPr>
          <w:szCs w:val="22"/>
          <w:lang w:val="en-GB"/>
        </w:rPr>
        <w:t xml:space="preserve">hydraulic conductivity cases, the grain size is </w:t>
      </w:r>
      <w:r w:rsidRPr="0062559E">
        <w:rPr>
          <w:iCs/>
          <w:szCs w:val="22"/>
          <w:lang w:eastAsia="en-US"/>
        </w:rPr>
        <w:t>1e</w:t>
      </w:r>
      <w:r w:rsidRPr="0062559E">
        <w:rPr>
          <w:iCs/>
          <w:szCs w:val="22"/>
          <w:vertAlign w:val="superscript"/>
          <w:lang w:eastAsia="en-US"/>
        </w:rPr>
        <w:t>-4</w:t>
      </w:r>
      <w:r w:rsidRPr="0062559E">
        <w:rPr>
          <w:iCs/>
          <w:szCs w:val="22"/>
          <w:lang w:eastAsia="en-US"/>
        </w:rPr>
        <w:t xml:space="preserve"> mm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 xml:space="preserve"> = 1e</w:t>
      </w:r>
      <w:r w:rsidRPr="0062559E">
        <w:rPr>
          <w:iCs/>
          <w:szCs w:val="22"/>
          <w:vertAlign w:val="superscript"/>
          <w:lang w:eastAsia="en-US"/>
        </w:rPr>
        <w:t>-4</w:t>
      </w:r>
      <w:r w:rsidRPr="0062559E">
        <w:rPr>
          <w:iCs/>
          <w:szCs w:val="22"/>
          <w:lang w:eastAsia="en-US"/>
        </w:rPr>
        <w:t xml:space="preserve"> mm)</w:t>
      </w:r>
      <w:r w:rsidR="00F65142" w:rsidRPr="0062559E">
        <w:rPr>
          <w:iCs/>
          <w:szCs w:val="22"/>
          <w:lang w:eastAsia="en-US"/>
        </w:rPr>
        <w:t>.</w:t>
      </w:r>
      <w:r w:rsidR="00E76440" w:rsidRPr="0062559E">
        <w:rPr>
          <w:iCs/>
          <w:szCs w:val="22"/>
          <w:lang w:eastAsia="en-US"/>
        </w:rPr>
        <w:t xml:space="preserve"> </w:t>
      </w:r>
      <w:r w:rsidR="000E3253" w:rsidRPr="000E3253">
        <w:rPr>
          <w:iCs/>
          <w:szCs w:val="22"/>
          <w:lang w:eastAsia="en-US"/>
        </w:rPr>
        <w:t>For both cases, we demonstrate the entire process and the mechanism of earthquake-induced submarine landslides and draw attention to the differences in the mechanisms.</w:t>
      </w:r>
    </w:p>
    <w:p w14:paraId="4A7BAE5F" w14:textId="4558C585" w:rsidR="007E112E" w:rsidRPr="003F40A7" w:rsidRDefault="007E112E" w:rsidP="00233E37">
      <w:pPr>
        <w:rPr>
          <w:szCs w:val="22"/>
          <w:lang w:val="en-GB"/>
        </w:rPr>
      </w:pPr>
    </w:p>
    <w:p w14:paraId="77098475" w14:textId="2A3BAE55" w:rsidR="007A6D2E" w:rsidRDefault="007A6D2E" w:rsidP="007A6D2E">
      <w:pPr>
        <w:ind w:firstLine="0"/>
        <w:jc w:val="center"/>
        <w:rPr>
          <w:i/>
          <w:sz w:val="20"/>
          <w:lang w:val="en-GB"/>
        </w:rPr>
        <w:sectPr w:rsidR="007A6D2E" w:rsidSect="00173206">
          <w:footerReference w:type="even" r:id="rId26"/>
          <w:type w:val="continuous"/>
          <w:pgSz w:w="11907" w:h="16840" w:code="9"/>
          <w:pgMar w:top="1134" w:right="851" w:bottom="1134" w:left="851" w:header="567" w:footer="567" w:gutter="0"/>
          <w:cols w:num="2" w:space="454"/>
          <w:formProt w:val="0"/>
          <w:noEndnote/>
          <w:docGrid w:linePitch="299"/>
        </w:sectPr>
      </w:pPr>
    </w:p>
    <w:p w14:paraId="2694C572" w14:textId="77777777" w:rsidR="007A6D2E" w:rsidRPr="008E7A8D" w:rsidRDefault="007A6D2E" w:rsidP="007A6D2E">
      <w:pPr>
        <w:ind w:firstLine="0"/>
        <w:jc w:val="center"/>
        <w:rPr>
          <w:i/>
          <w:sz w:val="20"/>
          <w:lang w:val="en-GB"/>
        </w:rPr>
      </w:pPr>
      <w:commentRangeStart w:id="16"/>
      <w:commentRangeStart w:id="17"/>
      <w:r>
        <w:rPr>
          <w:i/>
          <w:sz w:val="20"/>
          <w:lang w:val="en-GB"/>
        </w:rPr>
        <w:lastRenderedPageBreak/>
        <w:drawing>
          <wp:inline distT="0" distB="0" distL="0" distR="0" wp14:anchorId="7E37D73E" wp14:editId="3DCE3591">
            <wp:extent cx="5817475" cy="622812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1039" cy="6231936"/>
                    </a:xfrm>
                    <a:prstGeom prst="rect">
                      <a:avLst/>
                    </a:prstGeom>
                    <a:noFill/>
                    <a:ln>
                      <a:noFill/>
                    </a:ln>
                  </pic:spPr>
                </pic:pic>
              </a:graphicData>
            </a:graphic>
          </wp:inline>
        </w:drawing>
      </w:r>
      <w:commentRangeEnd w:id="16"/>
      <w:r w:rsidR="00B3177F">
        <w:rPr>
          <w:rStyle w:val="CommentReference"/>
        </w:rPr>
        <w:commentReference w:id="16"/>
      </w:r>
      <w:commentRangeEnd w:id="17"/>
      <w:r w:rsidR="00012642">
        <w:rPr>
          <w:rStyle w:val="CommentReference"/>
        </w:rPr>
        <w:commentReference w:id="17"/>
      </w:r>
    </w:p>
    <w:p w14:paraId="3467691A" w14:textId="254E1FD8" w:rsidR="007A6D2E" w:rsidRDefault="007A6D2E" w:rsidP="007A6D2E">
      <w:pPr>
        <w:ind w:firstLine="0"/>
        <w:jc w:val="center"/>
        <w:rPr>
          <w:lang w:val="en-GB"/>
        </w:rPr>
      </w:pPr>
      <w:bookmarkStart w:id="18" w:name="_Ref125372113"/>
      <w:r w:rsidRPr="001309D4">
        <w:rPr>
          <w:i/>
          <w:iCs/>
        </w:rPr>
        <w:t xml:space="preserve">Figure </w:t>
      </w:r>
      <w:r w:rsidRPr="001309D4">
        <w:rPr>
          <w:i/>
          <w:iCs/>
        </w:rPr>
        <w:fldChar w:fldCharType="begin"/>
      </w:r>
      <w:r w:rsidRPr="001309D4">
        <w:rPr>
          <w:i/>
          <w:iCs/>
        </w:rPr>
        <w:instrText xml:space="preserve"> SEQ Figure \* ARABIC </w:instrText>
      </w:r>
      <w:r w:rsidRPr="001309D4">
        <w:rPr>
          <w:i/>
          <w:iCs/>
        </w:rPr>
        <w:fldChar w:fldCharType="separate"/>
      </w:r>
      <w:r w:rsidR="0067305A">
        <w:rPr>
          <w:i/>
          <w:iCs/>
        </w:rPr>
        <w:t>6</w:t>
      </w:r>
      <w:r w:rsidRPr="001309D4">
        <w:rPr>
          <w:i/>
          <w:iCs/>
        </w:rPr>
        <w:fldChar w:fldCharType="end"/>
      </w:r>
      <w:bookmarkEnd w:id="18"/>
      <w:r>
        <w:rPr>
          <w:i/>
          <w:sz w:val="20"/>
          <w:lang w:val="en-GB"/>
        </w:rPr>
        <w:t>.</w:t>
      </w:r>
      <w:r w:rsidRPr="008E7A8D">
        <w:rPr>
          <w:i/>
          <w:sz w:val="20"/>
          <w:lang w:val="en-GB"/>
        </w:rPr>
        <w:t xml:space="preserve"> </w:t>
      </w:r>
      <w:r>
        <w:rPr>
          <w:i/>
          <w:sz w:val="20"/>
          <w:lang w:val="en-GB"/>
        </w:rPr>
        <w:t>Shear strain development for high permeability and low permeability cases</w:t>
      </w:r>
    </w:p>
    <w:p w14:paraId="432B736A" w14:textId="77777777" w:rsidR="007A6D2E" w:rsidRDefault="007A6D2E" w:rsidP="0032091D">
      <w:pPr>
        <w:rPr>
          <w:iCs/>
          <w:szCs w:val="22"/>
          <w:lang w:val="en-GB" w:eastAsia="en-US"/>
        </w:rPr>
        <w:sectPr w:rsidR="007A6D2E" w:rsidSect="007A6D2E">
          <w:type w:val="continuous"/>
          <w:pgSz w:w="11907" w:h="16840" w:code="9"/>
          <w:pgMar w:top="1134" w:right="851" w:bottom="1134" w:left="851" w:header="567" w:footer="567" w:gutter="0"/>
          <w:cols w:space="454"/>
          <w:formProt w:val="0"/>
          <w:noEndnote/>
          <w:docGrid w:linePitch="299"/>
        </w:sectPr>
      </w:pPr>
    </w:p>
    <w:p w14:paraId="35F38164" w14:textId="77777777" w:rsidR="003A4DC3" w:rsidRDefault="003A4DC3" w:rsidP="003A4DC3">
      <w:pPr>
        <w:pStyle w:val="Heading2"/>
        <w:rPr>
          <w:lang w:val="en-GB"/>
        </w:rPr>
      </w:pPr>
      <w:r>
        <w:rPr>
          <w:lang w:val="en-GB"/>
        </w:rPr>
        <w:t>High hydraulic conductivity case (sand)</w:t>
      </w:r>
    </w:p>
    <w:p w14:paraId="5FAEB7A6" w14:textId="0429BDD9" w:rsidR="007975C2" w:rsidRPr="003F40A7" w:rsidRDefault="003A4DC3" w:rsidP="007975C2">
      <w:pPr>
        <w:rPr>
          <w:szCs w:val="22"/>
          <w:lang w:val="en-GB"/>
        </w:rPr>
      </w:pPr>
      <w:r w:rsidRPr="00233E37">
        <w:rPr>
          <w:szCs w:val="22"/>
          <w:lang w:val="en-GB"/>
        </w:rPr>
        <w:t xml:space="preserve">As a result of the high hydraulic conductivity, the slope collapsed right after the initial seismic event, and the failure mechanism is classified according to the updated </w:t>
      </w:r>
      <w:proofErr w:type="spellStart"/>
      <w:r w:rsidRPr="00233E37">
        <w:rPr>
          <w:szCs w:val="22"/>
          <w:lang w:val="en-GB"/>
        </w:rPr>
        <w:t>Varnes</w:t>
      </w:r>
      <w:proofErr w:type="spellEnd"/>
      <w:r w:rsidRPr="00233E37">
        <w:rPr>
          <w:szCs w:val="22"/>
          <w:lang w:val="en-GB"/>
        </w:rPr>
        <w:t xml:space="preserve"> classification as a sand flow slide</w:t>
      </w:r>
      <w:r>
        <w:rPr>
          <w:szCs w:val="22"/>
          <w:lang w:val="en-GB"/>
        </w:rPr>
        <w:t xml:space="preserve"> </w:t>
      </w:r>
      <w:r w:rsidRPr="003F40A7">
        <w:rPr>
          <w:szCs w:val="22"/>
          <w:lang w:val="en-GB"/>
        </w:rPr>
        <w:fldChar w:fldCharType="begin"/>
      </w:r>
      <w:r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3F40A7">
        <w:rPr>
          <w:szCs w:val="22"/>
          <w:lang w:val="en-GB"/>
        </w:rPr>
        <w:fldChar w:fldCharType="separate"/>
      </w:r>
      <w:r w:rsidRPr="003F40A7">
        <w:rPr>
          <w:szCs w:val="22"/>
          <w:lang w:val="en-GB"/>
        </w:rPr>
        <w:t>(</w:t>
      </w:r>
      <w:proofErr w:type="spellStart"/>
      <w:r w:rsidRPr="003F40A7">
        <w:rPr>
          <w:szCs w:val="22"/>
          <w:lang w:val="en-GB"/>
        </w:rPr>
        <w:t>Hungr</w:t>
      </w:r>
      <w:proofErr w:type="spellEnd"/>
      <w:r w:rsidRPr="003F40A7">
        <w:rPr>
          <w:szCs w:val="22"/>
          <w:lang w:val="en-GB"/>
        </w:rPr>
        <w:t xml:space="preserve"> et al., 2014)</w:t>
      </w:r>
      <w:r w:rsidRPr="003F40A7">
        <w:rPr>
          <w:szCs w:val="22"/>
          <w:lang w:val="en-GB"/>
        </w:rPr>
        <w:fldChar w:fldCharType="end"/>
      </w:r>
      <w:r w:rsidRPr="003F40A7">
        <w:rPr>
          <w:szCs w:val="22"/>
          <w:lang w:val="en-GB"/>
        </w:rPr>
        <w:t xml:space="preserve">. </w:t>
      </w:r>
      <w:r w:rsidRPr="00233E37">
        <w:rPr>
          <w:szCs w:val="22"/>
          <w:lang w:val="en-GB"/>
        </w:rPr>
        <w:t xml:space="preserve">The slope inclination after the landslide is less than 10 degrees (around 8 degrees), which is equivalent to the residual friction angle of the soil after the landslide. </w:t>
      </w:r>
      <w:r w:rsidR="007975C2" w:rsidRPr="00233E37">
        <w:rPr>
          <w:szCs w:val="22"/>
          <w:lang w:val="en-GB"/>
        </w:rPr>
        <w:t>It is important to note that the shear band keeps developing rapidly during the shaking and slowly after the shaking is over. There is a possibility that this is due to the secondary effect caused by the waves. The final inclination of the shear band is around 20 degrees</w:t>
      </w:r>
      <w:r w:rsidR="007975C2" w:rsidRPr="003F40A7">
        <w:rPr>
          <w:szCs w:val="22"/>
          <w:lang w:val="en-GB"/>
        </w:rPr>
        <w:t xml:space="preserve"> (</w:t>
      </w:r>
      <w:r w:rsidR="007975C2" w:rsidRPr="003F40A7">
        <w:rPr>
          <w:szCs w:val="22"/>
          <w:lang w:val="en-GB"/>
        </w:rPr>
        <w:fldChar w:fldCharType="begin"/>
      </w:r>
      <w:r w:rsidR="007975C2" w:rsidRPr="003F40A7">
        <w:rPr>
          <w:szCs w:val="22"/>
          <w:lang w:val="en-GB"/>
        </w:rPr>
        <w:instrText xml:space="preserve"> REF _Ref125372113 \h </w:instrText>
      </w:r>
      <w:r w:rsidR="007975C2">
        <w:rPr>
          <w:szCs w:val="22"/>
          <w:lang w:val="en-GB"/>
        </w:rPr>
        <w:instrText xml:space="preserve"> \* MERGEFORMAT </w:instrText>
      </w:r>
      <w:r w:rsidR="007975C2" w:rsidRPr="003F40A7">
        <w:rPr>
          <w:szCs w:val="22"/>
          <w:lang w:val="en-GB"/>
        </w:rPr>
      </w:r>
      <w:r w:rsidR="007975C2" w:rsidRPr="003F40A7">
        <w:rPr>
          <w:szCs w:val="22"/>
          <w:lang w:val="en-GB"/>
        </w:rPr>
        <w:fldChar w:fldCharType="separate"/>
      </w:r>
      <w:r w:rsidR="0067305A" w:rsidRPr="0067305A">
        <w:rPr>
          <w:szCs w:val="22"/>
          <w:lang w:val="en-GB"/>
        </w:rPr>
        <w:t>Figure 6</w:t>
      </w:r>
      <w:r w:rsidR="007975C2" w:rsidRPr="003F40A7">
        <w:rPr>
          <w:szCs w:val="22"/>
          <w:lang w:val="en-GB"/>
        </w:rPr>
        <w:fldChar w:fldCharType="end"/>
      </w:r>
      <w:r w:rsidR="007975C2" w:rsidRPr="003F40A7">
        <w:rPr>
          <w:szCs w:val="22"/>
          <w:lang w:val="en-GB"/>
        </w:rPr>
        <w:t xml:space="preserve">). </w:t>
      </w:r>
    </w:p>
    <w:p w14:paraId="4ACFEF16" w14:textId="3D9474FE" w:rsidR="004A6670" w:rsidRPr="003F40A7" w:rsidRDefault="004A6670" w:rsidP="004A6670">
      <w:pPr>
        <w:rPr>
          <w:szCs w:val="22"/>
          <w:lang w:val="en-GB"/>
        </w:rPr>
      </w:pPr>
      <w:r w:rsidRPr="00233E37">
        <w:rPr>
          <w:szCs w:val="22"/>
          <w:lang w:val="en-GB"/>
        </w:rPr>
        <w:t xml:space="preserve">It is estimated that the wave generated by the slide is around 2-3 m in the direction of the slide. In the event </w:t>
      </w:r>
      <w:r w:rsidRPr="00233E37">
        <w:rPr>
          <w:szCs w:val="22"/>
          <w:lang w:val="en-GB"/>
        </w:rPr>
        <w:t xml:space="preserve">of landslides, the excess water pressure </w:t>
      </w:r>
      <w:proofErr w:type="spellStart"/>
      <w:r w:rsidR="0067305A">
        <w:rPr>
          <w:szCs w:val="22"/>
          <w:lang w:val="en-GB"/>
        </w:rPr>
        <w:t>slighly</w:t>
      </w:r>
      <w:proofErr w:type="spellEnd"/>
      <w:r w:rsidR="0067305A">
        <w:rPr>
          <w:szCs w:val="22"/>
          <w:lang w:val="en-GB"/>
        </w:rPr>
        <w:t xml:space="preserve"> changes</w:t>
      </w:r>
      <w:r w:rsidRPr="00233E37">
        <w:rPr>
          <w:szCs w:val="22"/>
          <w:lang w:val="en-GB"/>
        </w:rPr>
        <w:t xml:space="preserve"> during shaking. However, this pressure quickly returns to hydrostatic pressure due to the high hydraulic conductivity of the soil during landslides. </w:t>
      </w:r>
      <w:r>
        <w:rPr>
          <w:szCs w:val="22"/>
          <w:lang w:val="en-GB"/>
        </w:rPr>
        <w:t>(</w:t>
      </w:r>
      <w:r>
        <w:rPr>
          <w:szCs w:val="22"/>
          <w:lang w:val="en-GB"/>
        </w:rPr>
        <w:fldChar w:fldCharType="begin"/>
      </w:r>
      <w:r>
        <w:rPr>
          <w:szCs w:val="22"/>
          <w:lang w:val="en-GB"/>
        </w:rPr>
        <w:instrText xml:space="preserve"> REF _Ref125375493 \h </w:instrText>
      </w:r>
      <w:r>
        <w:rPr>
          <w:szCs w:val="22"/>
          <w:lang w:val="en-GB"/>
        </w:rPr>
      </w:r>
      <w:r>
        <w:rPr>
          <w:szCs w:val="22"/>
          <w:lang w:val="en-GB"/>
        </w:rPr>
        <w:fldChar w:fldCharType="separate"/>
      </w:r>
      <w:r w:rsidR="0067305A" w:rsidRPr="001309D4">
        <w:rPr>
          <w:i/>
          <w:iCs/>
        </w:rPr>
        <w:t xml:space="preserve">Figure </w:t>
      </w:r>
      <w:r w:rsidR="0067305A">
        <w:rPr>
          <w:i/>
          <w:iCs/>
        </w:rPr>
        <w:t>7</w:t>
      </w:r>
      <w:r>
        <w:rPr>
          <w:szCs w:val="22"/>
          <w:lang w:val="en-GB"/>
        </w:rPr>
        <w:fldChar w:fldCharType="end"/>
      </w:r>
      <w:r>
        <w:rPr>
          <w:szCs w:val="22"/>
          <w:lang w:val="en-GB"/>
        </w:rPr>
        <w:t>)</w:t>
      </w:r>
      <w:r w:rsidRPr="003F40A7">
        <w:rPr>
          <w:szCs w:val="22"/>
          <w:lang w:val="en-GB"/>
        </w:rPr>
        <w:t>.</w:t>
      </w:r>
    </w:p>
    <w:p w14:paraId="2233FE1E" w14:textId="27BAAC75" w:rsidR="005A3199" w:rsidRDefault="005A3199" w:rsidP="005A3199">
      <w:pPr>
        <w:pStyle w:val="Heading2"/>
        <w:rPr>
          <w:lang w:val="en-GB"/>
        </w:rPr>
      </w:pPr>
      <w:r>
        <w:rPr>
          <w:lang w:val="en-GB"/>
        </w:rPr>
        <w:t>Low permeability case (</w:t>
      </w:r>
      <w:r w:rsidR="00075898">
        <w:rPr>
          <w:lang w:val="en-GB"/>
        </w:rPr>
        <w:t>clay</w:t>
      </w:r>
      <w:r>
        <w:rPr>
          <w:lang w:val="en-GB"/>
        </w:rPr>
        <w:t>)</w:t>
      </w:r>
    </w:p>
    <w:p w14:paraId="636892F6" w14:textId="011FF462" w:rsidR="000A362E" w:rsidRDefault="00905568" w:rsidP="00905568">
      <w:pPr>
        <w:rPr>
          <w:szCs w:val="22"/>
          <w:lang w:val="en-GB"/>
        </w:rPr>
      </w:pPr>
      <w:r w:rsidRPr="00905568">
        <w:rPr>
          <w:lang w:val="en-GB"/>
        </w:rPr>
        <w:t xml:space="preserve">For the case of low hydraulic conductivity, the first shear band developed right after the initial event of the seismic event. The failure mechanism in this case is characterized as spread according to the updated </w:t>
      </w:r>
      <w:proofErr w:type="spellStart"/>
      <w:r w:rsidRPr="00905568">
        <w:rPr>
          <w:lang w:val="en-GB"/>
        </w:rPr>
        <w:t>Varnes</w:t>
      </w:r>
      <w:proofErr w:type="spellEnd"/>
      <w:r w:rsidRPr="00905568">
        <w:rPr>
          <w:lang w:val="en-GB"/>
        </w:rPr>
        <w:t xml:space="preserve"> classification </w:t>
      </w:r>
      <w:r w:rsidR="00183F69" w:rsidRPr="003F40A7">
        <w:rPr>
          <w:szCs w:val="22"/>
          <w:lang w:val="en-GB"/>
        </w:rPr>
        <w:fldChar w:fldCharType="begin"/>
      </w:r>
      <w:r w:rsidR="00183F69"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183F69" w:rsidRPr="003F40A7">
        <w:rPr>
          <w:szCs w:val="22"/>
          <w:lang w:val="en-GB"/>
        </w:rPr>
        <w:fldChar w:fldCharType="separate"/>
      </w:r>
      <w:r w:rsidR="00183F69" w:rsidRPr="003F40A7">
        <w:rPr>
          <w:szCs w:val="22"/>
          <w:lang w:val="en-GB"/>
        </w:rPr>
        <w:t>(</w:t>
      </w:r>
      <w:proofErr w:type="spellStart"/>
      <w:r w:rsidR="00183F69" w:rsidRPr="003F40A7">
        <w:rPr>
          <w:szCs w:val="22"/>
          <w:lang w:val="en-GB"/>
        </w:rPr>
        <w:t>Hungr</w:t>
      </w:r>
      <w:proofErr w:type="spellEnd"/>
      <w:r w:rsidR="00183F69" w:rsidRPr="003F40A7">
        <w:rPr>
          <w:szCs w:val="22"/>
          <w:lang w:val="en-GB"/>
        </w:rPr>
        <w:t xml:space="preserve"> et al., 2014)</w:t>
      </w:r>
      <w:r w:rsidR="00183F69" w:rsidRPr="003F40A7">
        <w:rPr>
          <w:szCs w:val="22"/>
          <w:lang w:val="en-GB"/>
        </w:rPr>
        <w:fldChar w:fldCharType="end"/>
      </w:r>
      <w:r w:rsidR="00183F69">
        <w:rPr>
          <w:szCs w:val="22"/>
          <w:lang w:val="en-GB"/>
        </w:rPr>
        <w:t xml:space="preserve">. </w:t>
      </w:r>
      <w:r w:rsidRPr="00905568">
        <w:rPr>
          <w:szCs w:val="22"/>
          <w:lang w:val="en-GB"/>
        </w:rPr>
        <w:t xml:space="preserve">The mechanism involves the formation and dislocation of undisturbed soil blocks with inclined shear bands. Based on the simulation, the slide-scare morphology of the submarine clay slide was </w:t>
      </w:r>
      <w:proofErr w:type="gramStart"/>
      <w:r w:rsidRPr="00905568">
        <w:rPr>
          <w:szCs w:val="22"/>
          <w:lang w:val="en-GB"/>
        </w:rPr>
        <w:t>similar to</w:t>
      </w:r>
      <w:proofErr w:type="gramEnd"/>
      <w:r w:rsidRPr="00905568">
        <w:rPr>
          <w:szCs w:val="22"/>
          <w:lang w:val="en-GB"/>
        </w:rPr>
        <w:t xml:space="preserve"> the seabed morphology of the </w:t>
      </w:r>
      <w:proofErr w:type="spellStart"/>
      <w:r w:rsidRPr="00905568">
        <w:rPr>
          <w:szCs w:val="22"/>
          <w:lang w:val="en-GB"/>
        </w:rPr>
        <w:t>Storegga</w:t>
      </w:r>
      <w:proofErr w:type="spellEnd"/>
      <w:r w:rsidRPr="00905568">
        <w:rPr>
          <w:szCs w:val="22"/>
          <w:lang w:val="en-GB"/>
        </w:rPr>
        <w:t xml:space="preserve"> slide, which is known to be the world's largest landslide </w:t>
      </w:r>
      <w:r w:rsidR="008B6DCE">
        <w:rPr>
          <w:szCs w:val="22"/>
          <w:lang w:val="en-GB"/>
        </w:rPr>
        <w:t>(see</w:t>
      </w:r>
      <w:r w:rsidR="00E722C0">
        <w:rPr>
          <w:szCs w:val="22"/>
          <w:lang w:val="en-GB"/>
        </w:rPr>
        <w:t xml:space="preserve"> </w:t>
      </w:r>
      <w:r w:rsidR="00E722C0">
        <w:rPr>
          <w:szCs w:val="22"/>
          <w:lang w:val="en-GB"/>
        </w:rPr>
        <w:fldChar w:fldCharType="begin"/>
      </w:r>
      <w:r w:rsidR="00E722C0">
        <w:rPr>
          <w:szCs w:val="22"/>
          <w:lang w:val="en-GB"/>
        </w:rPr>
        <w:instrText xml:space="preserve"> REF _Ref125374548 \h </w:instrText>
      </w:r>
      <w:r w:rsidR="00E722C0">
        <w:rPr>
          <w:szCs w:val="22"/>
          <w:lang w:val="en-GB"/>
        </w:rPr>
      </w:r>
      <w:r w:rsidR="00E722C0">
        <w:rPr>
          <w:szCs w:val="22"/>
          <w:lang w:val="en-GB"/>
        </w:rPr>
        <w:fldChar w:fldCharType="separate"/>
      </w:r>
      <w:r w:rsidR="0067305A" w:rsidRPr="0062559E">
        <w:rPr>
          <w:szCs w:val="22"/>
        </w:rPr>
        <w:t xml:space="preserve">Figure </w:t>
      </w:r>
      <w:r w:rsidR="0067305A">
        <w:rPr>
          <w:szCs w:val="22"/>
        </w:rPr>
        <w:t>8</w:t>
      </w:r>
      <w:r w:rsidR="00E722C0">
        <w:rPr>
          <w:szCs w:val="22"/>
          <w:lang w:val="en-GB"/>
        </w:rPr>
        <w:fldChar w:fldCharType="end"/>
      </w:r>
      <w:r w:rsidR="008B6DCE">
        <w:rPr>
          <w:szCs w:val="22"/>
          <w:lang w:val="en-GB"/>
        </w:rPr>
        <w:t>)</w:t>
      </w:r>
      <w:r w:rsidR="00010550">
        <w:rPr>
          <w:szCs w:val="22"/>
          <w:lang w:val="en-GB"/>
        </w:rPr>
        <w:t xml:space="preserve">. </w:t>
      </w:r>
    </w:p>
    <w:p w14:paraId="359DA5D6" w14:textId="77777777" w:rsidR="0008566F" w:rsidRDefault="0008566F" w:rsidP="008B6DCE">
      <w:pPr>
        <w:jc w:val="center"/>
        <w:rPr>
          <w:szCs w:val="22"/>
          <w:lang w:val="en-GB"/>
        </w:rPr>
      </w:pPr>
    </w:p>
    <w:p w14:paraId="5C77B0EC" w14:textId="77777777" w:rsidR="0008566F" w:rsidRDefault="0008566F" w:rsidP="0008566F">
      <w:pPr>
        <w:ind w:firstLine="0"/>
        <w:jc w:val="center"/>
        <w:rPr>
          <w:i/>
          <w:sz w:val="20"/>
          <w:lang w:val="en-GB"/>
        </w:rPr>
        <w:sectPr w:rsidR="0008566F" w:rsidSect="000637F1">
          <w:type w:val="continuous"/>
          <w:pgSz w:w="11907" w:h="16840" w:code="9"/>
          <w:pgMar w:top="1134" w:right="851" w:bottom="1134" w:left="851" w:header="567" w:footer="567" w:gutter="0"/>
          <w:cols w:num="2" w:space="454"/>
          <w:formProt w:val="0"/>
          <w:noEndnote/>
          <w:docGrid w:linePitch="299"/>
        </w:sectPr>
      </w:pPr>
    </w:p>
    <w:p w14:paraId="0204DBE5" w14:textId="49E42232" w:rsidR="0008566F" w:rsidRPr="008E7A8D" w:rsidRDefault="00AB2575" w:rsidP="0008566F">
      <w:pPr>
        <w:ind w:firstLine="0"/>
        <w:jc w:val="center"/>
        <w:rPr>
          <w:i/>
          <w:sz w:val="20"/>
          <w:lang w:val="en-GB"/>
        </w:rPr>
      </w:pPr>
      <w:r>
        <w:rPr>
          <w:i/>
          <w:sz w:val="20"/>
          <w:lang w:val="en-GB"/>
        </w:rPr>
        <w:drawing>
          <wp:inline distT="0" distB="0" distL="0" distR="0" wp14:anchorId="5000C0C3" wp14:editId="0A0218C6">
            <wp:extent cx="5808668" cy="6227064"/>
            <wp:effectExtent l="0" t="0" r="1905" b="2540"/>
            <wp:docPr id="20" name="Picture 20"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8668" cy="6227064"/>
                    </a:xfrm>
                    <a:prstGeom prst="rect">
                      <a:avLst/>
                    </a:prstGeom>
                    <a:noFill/>
                    <a:ln>
                      <a:noFill/>
                    </a:ln>
                  </pic:spPr>
                </pic:pic>
              </a:graphicData>
            </a:graphic>
          </wp:inline>
        </w:drawing>
      </w:r>
    </w:p>
    <w:p w14:paraId="0F74880E" w14:textId="22C939C7" w:rsidR="0008566F" w:rsidRDefault="0008566F" w:rsidP="0008566F">
      <w:pPr>
        <w:ind w:firstLine="0"/>
        <w:jc w:val="center"/>
        <w:rPr>
          <w:lang w:val="en-GB"/>
        </w:rPr>
      </w:pPr>
      <w:bookmarkStart w:id="19" w:name="_Ref125375493"/>
      <w:r w:rsidRPr="001309D4">
        <w:rPr>
          <w:i/>
          <w:iCs/>
        </w:rPr>
        <w:t xml:space="preserve">Figure </w:t>
      </w:r>
      <w:r w:rsidRPr="001309D4">
        <w:rPr>
          <w:i/>
          <w:iCs/>
        </w:rPr>
        <w:fldChar w:fldCharType="begin"/>
      </w:r>
      <w:r w:rsidRPr="001309D4">
        <w:rPr>
          <w:i/>
          <w:iCs/>
        </w:rPr>
        <w:instrText xml:space="preserve"> SEQ Figure \* ARABIC </w:instrText>
      </w:r>
      <w:r w:rsidRPr="001309D4">
        <w:rPr>
          <w:i/>
          <w:iCs/>
        </w:rPr>
        <w:fldChar w:fldCharType="separate"/>
      </w:r>
      <w:r w:rsidR="0067305A">
        <w:rPr>
          <w:i/>
          <w:iCs/>
        </w:rPr>
        <w:t>7</w:t>
      </w:r>
      <w:r w:rsidRPr="001309D4">
        <w:rPr>
          <w:i/>
          <w:iCs/>
        </w:rPr>
        <w:fldChar w:fldCharType="end"/>
      </w:r>
      <w:bookmarkEnd w:id="19"/>
      <w:r>
        <w:rPr>
          <w:i/>
          <w:sz w:val="20"/>
          <w:lang w:val="en-GB"/>
        </w:rPr>
        <w:t>.</w:t>
      </w:r>
      <w:r w:rsidRPr="008E7A8D">
        <w:rPr>
          <w:i/>
          <w:sz w:val="20"/>
          <w:lang w:val="en-GB"/>
        </w:rPr>
        <w:t xml:space="preserve"> </w:t>
      </w:r>
      <w:proofErr w:type="spellStart"/>
      <w:r w:rsidR="00775F8A">
        <w:rPr>
          <w:i/>
          <w:sz w:val="20"/>
          <w:lang w:val="en-GB"/>
        </w:rPr>
        <w:t>Pore</w:t>
      </w:r>
      <w:proofErr w:type="spellEnd"/>
      <w:r w:rsidR="00775F8A">
        <w:rPr>
          <w:i/>
          <w:sz w:val="20"/>
          <w:lang w:val="en-GB"/>
        </w:rPr>
        <w:t xml:space="preserve"> water pressure</w:t>
      </w:r>
      <w:r>
        <w:rPr>
          <w:i/>
          <w:sz w:val="20"/>
          <w:lang w:val="en-GB"/>
        </w:rPr>
        <w:t xml:space="preserve"> development for high permeability and low permeability cases</w:t>
      </w:r>
    </w:p>
    <w:p w14:paraId="76CB4757" w14:textId="77777777" w:rsidR="0008566F" w:rsidRDefault="0008566F" w:rsidP="008B6DCE">
      <w:pPr>
        <w:jc w:val="center"/>
        <w:rPr>
          <w:lang w:val="en-GB"/>
        </w:rPr>
        <w:sectPr w:rsidR="0008566F" w:rsidSect="0008566F">
          <w:type w:val="continuous"/>
          <w:pgSz w:w="11907" w:h="16840" w:code="9"/>
          <w:pgMar w:top="1134" w:right="851" w:bottom="1134" w:left="851" w:header="567" w:footer="567" w:gutter="0"/>
          <w:cols w:space="454"/>
          <w:formProt w:val="0"/>
          <w:noEndnote/>
          <w:docGrid w:linePitch="299"/>
        </w:sectPr>
      </w:pPr>
    </w:p>
    <w:p w14:paraId="19EA3416" w14:textId="77777777" w:rsidR="000A362E" w:rsidRPr="005A3199" w:rsidRDefault="000A362E" w:rsidP="008B6DCE">
      <w:pPr>
        <w:jc w:val="center"/>
        <w:rPr>
          <w:lang w:val="en-GB"/>
        </w:rPr>
      </w:pPr>
    </w:p>
    <w:p w14:paraId="4A0EFF19" w14:textId="1AEE526E" w:rsidR="00AE41A6" w:rsidRDefault="00AE41A6" w:rsidP="00AE41A6">
      <w:pPr>
        <w:pStyle w:val="NormalWeb"/>
        <w:rPr>
          <w:szCs w:val="20"/>
          <w:lang w:val="en-GB"/>
        </w:rPr>
      </w:pPr>
      <w:r w:rsidRPr="00905568">
        <w:rPr>
          <w:szCs w:val="22"/>
          <w:lang w:val="en-GB"/>
        </w:rPr>
        <w:t xml:space="preserve">In addition, we demonstrate the advantages of using effective stress analysis over total stress analysis when capturing the failure mechanism for the undrained clay slide. In the total stress analysis, one limitation is that </w:t>
      </w:r>
      <w:r w:rsidRPr="00905568">
        <w:rPr>
          <w:szCs w:val="20"/>
          <w:lang w:val="en-GB"/>
        </w:rPr>
        <w:t xml:space="preserve">the tip of the simulated horst was around 90 degrees </w: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 </w:instrTex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EN.CITE.DATA </w:instrText>
      </w:r>
      <w:r w:rsidRPr="00905568">
        <w:rPr>
          <w:szCs w:val="20"/>
          <w:lang w:val="en-GB"/>
        </w:rPr>
      </w:r>
      <w:r w:rsidRPr="00905568">
        <w:rPr>
          <w:szCs w:val="20"/>
          <w:lang w:val="en-GB"/>
        </w:rPr>
        <w:fldChar w:fldCharType="end"/>
      </w:r>
      <w:r w:rsidRPr="00905568">
        <w:rPr>
          <w:szCs w:val="20"/>
          <w:lang w:val="en-GB"/>
        </w:rPr>
      </w:r>
      <w:r w:rsidRPr="00905568">
        <w:rPr>
          <w:szCs w:val="20"/>
          <w:lang w:val="en-GB"/>
        </w:rPr>
        <w:fldChar w:fldCharType="separate"/>
      </w:r>
      <w:r w:rsidRPr="00905568">
        <w:rPr>
          <w:szCs w:val="20"/>
          <w:lang w:val="en-GB"/>
        </w:rPr>
        <w:t xml:space="preserve">(Dey et al., 2016a; Tran &amp; </w:t>
      </w:r>
      <w:proofErr w:type="spellStart"/>
      <w:r w:rsidRPr="00905568">
        <w:rPr>
          <w:szCs w:val="20"/>
          <w:lang w:val="en-GB"/>
        </w:rPr>
        <w:t>Solowski</w:t>
      </w:r>
      <w:proofErr w:type="spellEnd"/>
      <w:r w:rsidRPr="00905568">
        <w:rPr>
          <w:szCs w:val="20"/>
          <w:lang w:val="en-GB"/>
        </w:rPr>
        <w:t>, 2019)</w:t>
      </w:r>
      <w:r w:rsidRPr="00905568">
        <w:rPr>
          <w:szCs w:val="20"/>
          <w:lang w:val="en-GB"/>
        </w:rPr>
        <w:fldChar w:fldCharType="end"/>
      </w:r>
      <w:r w:rsidRPr="00905568">
        <w:rPr>
          <w:szCs w:val="20"/>
          <w:lang w:val="en-GB"/>
        </w:rPr>
        <w:t xml:space="preserve"> , whereas, in the field, this angle was approximately 60 degrees. Based on the </w:t>
      </w:r>
      <w:r>
        <w:rPr>
          <w:szCs w:val="20"/>
          <w:lang w:val="en-GB"/>
        </w:rPr>
        <w:t xml:space="preserve">numerical </w:t>
      </w:r>
      <w:r w:rsidRPr="00905568">
        <w:rPr>
          <w:szCs w:val="20"/>
          <w:lang w:val="en-GB"/>
        </w:rPr>
        <w:t>results, the tip of the simulated horst is approximately 60 degrees</w:t>
      </w:r>
      <w:r>
        <w:rPr>
          <w:szCs w:val="20"/>
          <w:lang w:val="en-GB"/>
        </w:rPr>
        <w:t xml:space="preserve"> </w:t>
      </w:r>
      <w:r w:rsidRPr="00905568">
        <w:rPr>
          <w:szCs w:val="20"/>
          <w:lang w:val="en-GB"/>
        </w:rPr>
        <w:t xml:space="preserve">(see </w:t>
      </w:r>
      <w:r w:rsidRPr="00905568">
        <w:rPr>
          <w:szCs w:val="20"/>
          <w:lang w:val="en-GB"/>
        </w:rPr>
        <w:fldChar w:fldCharType="begin"/>
      </w:r>
      <w:r w:rsidRPr="00905568">
        <w:rPr>
          <w:szCs w:val="20"/>
          <w:lang w:val="en-GB"/>
        </w:rPr>
        <w:instrText xml:space="preserve"> REF _Ref125372113 \h </w:instrText>
      </w:r>
      <w:r>
        <w:rPr>
          <w:lang w:val="en-GB"/>
        </w:rPr>
        <w:instrText xml:space="preserve"> \* MERGEFORMAT </w:instrText>
      </w:r>
      <w:r w:rsidRPr="00905568">
        <w:rPr>
          <w:szCs w:val="20"/>
          <w:lang w:val="en-GB"/>
        </w:rPr>
      </w:r>
      <w:r w:rsidRPr="00905568">
        <w:rPr>
          <w:szCs w:val="20"/>
          <w:lang w:val="en-GB"/>
        </w:rPr>
        <w:fldChar w:fldCharType="separate"/>
      </w:r>
      <w:r w:rsidR="0067305A" w:rsidRPr="0067305A">
        <w:rPr>
          <w:lang w:val="en-GB"/>
        </w:rPr>
        <w:t>Figure 6</w:t>
      </w:r>
      <w:r w:rsidRPr="00905568">
        <w:rPr>
          <w:szCs w:val="20"/>
          <w:lang w:val="en-GB"/>
        </w:rPr>
        <w:fldChar w:fldCharType="end"/>
      </w:r>
      <w:r w:rsidRPr="00905568">
        <w:rPr>
          <w:szCs w:val="20"/>
          <w:lang w:val="en-GB"/>
        </w:rPr>
        <w:t>).</w:t>
      </w:r>
    </w:p>
    <w:p w14:paraId="27176759" w14:textId="77777777" w:rsidR="0004469A" w:rsidRPr="008248A1" w:rsidRDefault="0004469A" w:rsidP="0004469A">
      <w:pPr>
        <w:rPr>
          <w:szCs w:val="22"/>
          <w:lang w:val="en-GB"/>
        </w:rPr>
      </w:pPr>
      <w:commentRangeStart w:id="20"/>
      <w:r w:rsidRPr="003F40A7">
        <w:rPr>
          <w:szCs w:val="22"/>
          <w:lang w:val="en-GB"/>
        </w:rPr>
        <w:t xml:space="preserve">The wave generated from slide is around 2-3 m towards the slide direction. </w:t>
      </w:r>
      <w:r>
        <w:rPr>
          <w:szCs w:val="22"/>
          <w:lang w:val="en-GB"/>
        </w:rPr>
        <w:t>Unlike the high hydraulic conductivity case, t</w:t>
      </w:r>
      <w:r w:rsidRPr="003F40A7">
        <w:rPr>
          <w:szCs w:val="22"/>
          <w:lang w:val="en-GB"/>
        </w:rPr>
        <w:t xml:space="preserve">he </w:t>
      </w:r>
      <w:r>
        <w:rPr>
          <w:szCs w:val="22"/>
          <w:lang w:val="en-GB"/>
        </w:rPr>
        <w:t xml:space="preserve">negative </w:t>
      </w:r>
      <w:r w:rsidRPr="003F40A7">
        <w:rPr>
          <w:szCs w:val="22"/>
          <w:lang w:val="en-GB"/>
        </w:rPr>
        <w:t>excess water pressure</w:t>
      </w:r>
      <w:r>
        <w:rPr>
          <w:szCs w:val="22"/>
          <w:lang w:val="en-GB"/>
        </w:rPr>
        <w:t xml:space="preserve"> was increase sharply during the onset of the shear band</w:t>
      </w:r>
      <w:r w:rsidRPr="003F40A7">
        <w:rPr>
          <w:szCs w:val="22"/>
          <w:lang w:val="en-GB"/>
        </w:rPr>
        <w:t>.</w:t>
      </w:r>
      <w:r>
        <w:rPr>
          <w:szCs w:val="22"/>
          <w:lang w:val="en-GB"/>
        </w:rPr>
        <w:t xml:space="preserve"> This is a typical </w:t>
      </w:r>
      <w:proofErr w:type="spellStart"/>
      <w:r>
        <w:rPr>
          <w:szCs w:val="22"/>
          <w:lang w:val="en-GB"/>
        </w:rPr>
        <w:t>dilatancty</w:t>
      </w:r>
      <w:proofErr w:type="spellEnd"/>
      <w:r>
        <w:rPr>
          <w:szCs w:val="22"/>
          <w:lang w:val="en-GB"/>
        </w:rPr>
        <w:t xml:space="preserve"> </w:t>
      </w:r>
      <w:proofErr w:type="spellStart"/>
      <w:r>
        <w:rPr>
          <w:szCs w:val="22"/>
          <w:lang w:val="en-GB"/>
        </w:rPr>
        <w:t>behavior</w:t>
      </w:r>
      <w:proofErr w:type="spellEnd"/>
      <w:r>
        <w:rPr>
          <w:szCs w:val="22"/>
          <w:lang w:val="en-GB"/>
        </w:rPr>
        <w:t xml:space="preserve"> when the soil is sheared rapidly in the low hydraulic conductivity </w:t>
      </w:r>
      <w:commentRangeEnd w:id="20"/>
      <w:r w:rsidR="00012642">
        <w:rPr>
          <w:rStyle w:val="CommentReference"/>
        </w:rPr>
        <w:commentReference w:id="20"/>
      </w:r>
      <w:r>
        <w:rPr>
          <w:szCs w:val="22"/>
          <w:lang w:val="en-GB"/>
        </w:rPr>
        <w:t xml:space="preserve">condition. </w:t>
      </w:r>
      <w:r>
        <w:rPr>
          <w:szCs w:val="22"/>
          <w:lang w:val="en-GB"/>
        </w:rPr>
        <w:t>After the seismic event, the excess pore water pressure continues to dissipate leading to the slow run-out of the debris materials continuing moving towards.</w:t>
      </w:r>
    </w:p>
    <w:p w14:paraId="209ED6B4" w14:textId="77777777" w:rsidR="00AE41A6" w:rsidRDefault="00AE41A6" w:rsidP="00AE41A6">
      <w:pPr>
        <w:spacing w:before="240"/>
        <w:ind w:firstLine="0"/>
        <w:jc w:val="center"/>
        <w:rPr>
          <w:iCs/>
          <w:szCs w:val="22"/>
          <w:lang w:eastAsia="en-US"/>
        </w:rPr>
      </w:pPr>
      <w:r w:rsidRPr="00A217EB">
        <w:rPr>
          <w:sz w:val="20"/>
        </w:rPr>
        <w:drawing>
          <wp:inline distT="0" distB="0" distL="0" distR="0" wp14:anchorId="6A7F8E07" wp14:editId="3A789D6D">
            <wp:extent cx="3107691" cy="1466850"/>
            <wp:effectExtent l="0" t="0" r="0" b="0"/>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7505" cy="1471482"/>
                    </a:xfrm>
                    <a:prstGeom prst="rect">
                      <a:avLst/>
                    </a:prstGeom>
                    <a:noFill/>
                  </pic:spPr>
                </pic:pic>
              </a:graphicData>
            </a:graphic>
          </wp:inline>
        </w:drawing>
      </w:r>
    </w:p>
    <w:p w14:paraId="089F835F" w14:textId="62818795" w:rsidR="00AE41A6" w:rsidRDefault="00AE41A6" w:rsidP="00AE41A6">
      <w:pPr>
        <w:jc w:val="center"/>
        <w:rPr>
          <w:szCs w:val="22"/>
          <w:lang w:val="en-GB"/>
        </w:rPr>
      </w:pPr>
      <w:bookmarkStart w:id="21" w:name="_Ref125374548"/>
      <w:r w:rsidRPr="0062559E">
        <w:rPr>
          <w:szCs w:val="22"/>
        </w:rPr>
        <w:t xml:space="preserve">Figure </w:t>
      </w:r>
      <w:r w:rsidRPr="0062559E">
        <w:rPr>
          <w:szCs w:val="22"/>
        </w:rPr>
        <w:fldChar w:fldCharType="begin"/>
      </w:r>
      <w:r w:rsidRPr="0062559E">
        <w:rPr>
          <w:szCs w:val="22"/>
        </w:rPr>
        <w:instrText xml:space="preserve"> SEQ Figure \* ARABIC </w:instrText>
      </w:r>
      <w:r w:rsidRPr="0062559E">
        <w:rPr>
          <w:szCs w:val="22"/>
        </w:rPr>
        <w:fldChar w:fldCharType="separate"/>
      </w:r>
      <w:r w:rsidR="0067305A">
        <w:rPr>
          <w:szCs w:val="22"/>
        </w:rPr>
        <w:t>8</w:t>
      </w:r>
      <w:r w:rsidRPr="0062559E">
        <w:rPr>
          <w:szCs w:val="22"/>
        </w:rPr>
        <w:fldChar w:fldCharType="end"/>
      </w:r>
      <w:bookmarkEnd w:id="21"/>
      <w:r w:rsidRPr="0062559E">
        <w:rPr>
          <w:i/>
          <w:szCs w:val="22"/>
        </w:rPr>
        <w:t xml:space="preserve">. </w:t>
      </w:r>
      <w:r w:rsidRPr="00A217EB">
        <w:rPr>
          <w:rFonts w:eastAsia="Calibri"/>
          <w:sz w:val="20"/>
        </w:rPr>
        <w:t>Seabed near the Storegga slide area</w:t>
      </w:r>
      <w:r>
        <w:rPr>
          <w:rFonts w:eastAsia="Calibri"/>
          <w:sz w:val="20"/>
        </w:rPr>
        <w:t xml:space="preserve"> </w:t>
      </w:r>
      <w:r>
        <w:rPr>
          <w:szCs w:val="22"/>
          <w:lang w:val="en-GB"/>
        </w:rPr>
        <w:fldChar w:fldCharType="begin"/>
      </w:r>
      <w:r>
        <w:rPr>
          <w:szCs w:val="22"/>
          <w:lang w:val="en-GB"/>
        </w:rPr>
        <w:instrText xml:space="preserve"> ADDIN EN.CITE &lt;EndNote&gt;&lt;Cite&gt;&lt;Author&gt;Gauer&lt;/Author&gt;&lt;Year&gt;2005&lt;/Year&gt;&lt;RecNum&gt;108&lt;/RecNum&gt;&lt;DisplayText&gt;(Gauer et al., 2005)&lt;/DisplayText&gt;&lt;record&gt;&lt;rec-number&gt;108&lt;/rec-number&gt;&lt;foreign-keys&gt;&lt;key app="EN" db-id="awvzartfmf59zresv9o5rxsaffd9s0d559t0" timestamp="1674477000"&gt;108&lt;/key&gt;&lt;/foreign-keys&gt;&lt;ref-type name="Journal Article"&gt;17&lt;/ref-type&gt;&lt;contributors&gt;&lt;authors&gt;&lt;author&gt;Gauer, P.&lt;/author&gt;&lt;author&gt;Kvalstad, T. J.&lt;/author&gt;&lt;author&gt;Forsberg, C. F.&lt;/author&gt;&lt;author&gt;Bryn, P.&lt;/author&gt;&lt;author&gt;Berg, K.&lt;/author&gt;&lt;/authors&gt;&lt;/contributors&gt;&lt;auth-address&gt;Norwegian Geotech Inst, N-0806 Oslo, Norway&amp;#xD;Norsk Hydro AS, N-0240 Oslo, Norway&lt;/auth-address&gt;&lt;titles&gt;&lt;title&gt;The last phase of the Storegga Slide: simulation of retrogressive slide dynamics and comparison with slide-scar morphology&lt;/title&gt;&lt;secondary-title&gt;Marine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Geol&lt;/abbr-1&gt;&lt;/alt-periodical&gt;&lt;pages&gt;171-178&lt;/pages&gt;&lt;volume&gt;22&lt;/volume&gt;&lt;number&gt;1-2&lt;/number&gt;&lt;keywords&gt;&lt;keyword&gt;numerical modelling&lt;/keyword&gt;&lt;keyword&gt;submarine slide&lt;/keyword&gt;&lt;keyword&gt;retrogressive&lt;/keyword&gt;&lt;keyword&gt;work-softening&lt;/keyword&gt;&lt;/keywords&gt;&lt;dates&gt;&lt;year&gt;2005&lt;/year&gt;&lt;pub-dates&gt;&lt;date&gt;Jan-Feb&lt;/date&gt;&lt;/pub-dates&gt;&lt;/dates&gt;&lt;isbn&gt;0264-8172&lt;/isbn&gt;&lt;accession-num&gt;WOS:000227898300015&lt;/accession-num&gt;&lt;urls&gt;&lt;related-urls&gt;&lt;url&gt;&amp;lt;Go to ISI&amp;gt;://WOS:000227898300015&lt;/url&gt;&lt;/related-urls&gt;&lt;/urls&gt;&lt;electronic-resource-num&gt;10.1016/j.marpetgeo.2004.10.004&lt;/electronic-resource-num&gt;&lt;language&gt;English&lt;/language&gt;&lt;/record&gt;&lt;/Cite&gt;&lt;/EndNote&gt;</w:instrText>
      </w:r>
      <w:r>
        <w:rPr>
          <w:szCs w:val="22"/>
          <w:lang w:val="en-GB"/>
        </w:rPr>
        <w:fldChar w:fldCharType="separate"/>
      </w:r>
      <w:r>
        <w:rPr>
          <w:szCs w:val="22"/>
          <w:lang w:val="en-GB"/>
        </w:rPr>
        <w:t>(</w:t>
      </w:r>
      <w:proofErr w:type="spellStart"/>
      <w:r>
        <w:rPr>
          <w:szCs w:val="22"/>
          <w:lang w:val="en-GB"/>
        </w:rPr>
        <w:t>Gauer</w:t>
      </w:r>
      <w:proofErr w:type="spellEnd"/>
      <w:r>
        <w:rPr>
          <w:szCs w:val="22"/>
          <w:lang w:val="en-GB"/>
        </w:rPr>
        <w:t xml:space="preserve"> et al., 2005)</w:t>
      </w:r>
      <w:r>
        <w:rPr>
          <w:szCs w:val="22"/>
          <w:lang w:val="en-GB"/>
        </w:rPr>
        <w:fldChar w:fldCharType="end"/>
      </w:r>
    </w:p>
    <w:p w14:paraId="69441B0F" w14:textId="1918D510" w:rsidR="00F86A0C" w:rsidRDefault="005C7F00" w:rsidP="008248A1">
      <w:pPr>
        <w:spacing w:before="120"/>
        <w:ind w:firstLine="230"/>
        <w:jc w:val="center"/>
        <w:rPr>
          <w:szCs w:val="22"/>
        </w:rPr>
      </w:pPr>
      <w:r>
        <w:lastRenderedPageBreak/>
        <w:drawing>
          <wp:inline distT="0" distB="0" distL="0" distR="0" wp14:anchorId="381CBFFB" wp14:editId="639D6D82">
            <wp:extent cx="1480782" cy="2137185"/>
            <wp:effectExtent l="0" t="0" r="5715" b="0"/>
            <wp:docPr id="1" name="Picture 1"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30"/>
                    <a:stretch>
                      <a:fillRect/>
                    </a:stretch>
                  </pic:blipFill>
                  <pic:spPr>
                    <a:xfrm>
                      <a:off x="0" y="0"/>
                      <a:ext cx="1486390" cy="2145279"/>
                    </a:xfrm>
                    <a:prstGeom prst="rect">
                      <a:avLst/>
                    </a:prstGeom>
                  </pic:spPr>
                </pic:pic>
              </a:graphicData>
            </a:graphic>
          </wp:inline>
        </w:drawing>
      </w:r>
    </w:p>
    <w:p w14:paraId="0775F4D3" w14:textId="4D7D97E3" w:rsidR="00266485" w:rsidRDefault="00D53D56" w:rsidP="00F86A0C">
      <w:pPr>
        <w:jc w:val="center"/>
        <w:rPr>
          <w:rFonts w:eastAsia="Calibri"/>
          <w:sz w:val="20"/>
        </w:rPr>
      </w:pPr>
      <w:bookmarkStart w:id="22" w:name="_Ref125374556"/>
      <w:r w:rsidRPr="0062559E">
        <w:rPr>
          <w:szCs w:val="22"/>
        </w:rPr>
        <w:t xml:space="preserve">Figure </w:t>
      </w:r>
      <w:r w:rsidRPr="0062559E">
        <w:rPr>
          <w:szCs w:val="22"/>
        </w:rPr>
        <w:fldChar w:fldCharType="begin"/>
      </w:r>
      <w:r w:rsidRPr="0062559E">
        <w:rPr>
          <w:szCs w:val="22"/>
        </w:rPr>
        <w:instrText xml:space="preserve"> SEQ Figure \* ARABIC </w:instrText>
      </w:r>
      <w:r w:rsidRPr="0062559E">
        <w:rPr>
          <w:szCs w:val="22"/>
        </w:rPr>
        <w:fldChar w:fldCharType="separate"/>
      </w:r>
      <w:r w:rsidR="0067305A">
        <w:rPr>
          <w:szCs w:val="22"/>
        </w:rPr>
        <w:t>9</w:t>
      </w:r>
      <w:r w:rsidRPr="0062559E">
        <w:rPr>
          <w:szCs w:val="22"/>
        </w:rPr>
        <w:fldChar w:fldCharType="end"/>
      </w:r>
      <w:bookmarkEnd w:id="22"/>
      <w:r w:rsidRPr="0062559E">
        <w:rPr>
          <w:i/>
          <w:szCs w:val="22"/>
        </w:rPr>
        <w:t xml:space="preserve">. </w:t>
      </w:r>
      <w:r w:rsidR="00831D91">
        <w:rPr>
          <w:rFonts w:eastAsia="Calibri"/>
          <w:sz w:val="20"/>
        </w:rPr>
        <w:t>Tip of the horst on the field</w:t>
      </w:r>
      <w:r w:rsidR="00B01CC0">
        <w:rPr>
          <w:rFonts w:eastAsia="Calibri"/>
          <w:sz w:val="20"/>
        </w:rPr>
        <w:t xml:space="preserve"> </w:t>
      </w:r>
      <w:r w:rsidR="00B01CC0">
        <w:rPr>
          <w:rFonts w:eastAsia="Calibri"/>
          <w:sz w:val="20"/>
        </w:rPr>
        <w:fldChar w:fldCharType="begin"/>
      </w:r>
      <w:r w:rsidR="00B01CC0">
        <w:rPr>
          <w:rFonts w:eastAsia="Calibri"/>
          <w:sz w:val="20"/>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00B01CC0">
        <w:rPr>
          <w:rFonts w:eastAsia="Calibri"/>
          <w:sz w:val="20"/>
        </w:rPr>
        <w:fldChar w:fldCharType="separate"/>
      </w:r>
      <w:r w:rsidR="00B01CC0">
        <w:rPr>
          <w:rFonts w:eastAsia="Calibri"/>
          <w:sz w:val="20"/>
        </w:rPr>
        <w:t>(Locat et al., 2015)</w:t>
      </w:r>
      <w:r w:rsidR="00B01CC0">
        <w:rPr>
          <w:rFonts w:eastAsia="Calibri"/>
          <w:sz w:val="20"/>
        </w:rPr>
        <w:fldChar w:fldCharType="end"/>
      </w:r>
    </w:p>
    <w:p w14:paraId="4539FACF" w14:textId="1931FCEF" w:rsidR="00F86A0C" w:rsidRDefault="00F86A0C" w:rsidP="00F86A0C">
      <w:pPr>
        <w:pStyle w:val="Heading1"/>
        <w:rPr>
          <w:lang w:val="en-GB"/>
        </w:rPr>
      </w:pPr>
      <w:r>
        <w:rPr>
          <w:lang w:val="en-GB"/>
        </w:rPr>
        <w:t>ConCLUSIONS</w:t>
      </w:r>
    </w:p>
    <w:p w14:paraId="11AEE9BF" w14:textId="77777777" w:rsidR="00254820" w:rsidRPr="00254820" w:rsidRDefault="00254820" w:rsidP="00254820">
      <w:pPr>
        <w:pStyle w:val="NormalWeb"/>
        <w:rPr>
          <w:lang w:val="en-GB"/>
        </w:rPr>
      </w:pPr>
      <w:r w:rsidRPr="00254820">
        <w:rPr>
          <w:lang w:val="en-GB"/>
        </w:rPr>
        <w:t>We present a numerical approach that combines CFD-MPM to capture the complicated triple interaction between soil, water, and structure. We also show the completed process of earthquake induced submarine landslides including (1) earthquake triggering mechanism, (2) the onset of the shear band with the development of pore water pressure, (3) progressive failure mechanism, and (4) submarine landslide induced wave to final deposition.</w:t>
      </w:r>
    </w:p>
    <w:p w14:paraId="777A2229" w14:textId="77777777" w:rsidR="00254820" w:rsidRPr="00254820" w:rsidRDefault="00254820" w:rsidP="00254820">
      <w:pPr>
        <w:pStyle w:val="NormalWeb"/>
        <w:rPr>
          <w:lang w:val="en-GB"/>
        </w:rPr>
      </w:pPr>
      <w:r w:rsidRPr="00254820">
        <w:rPr>
          <w:lang w:val="en-GB"/>
        </w:rPr>
        <w:t>The hydraulic conductivity also plays an important role in the failure mechanism of earthquake-induced submarine landslides. As a result of the high permeability of the material, the mechanism is characterized as a sand flow slide with rapid movement of the saturated debris material. When hydraulic conductivity is low, the mechanism is characterized as a spread with the dislocation and formation of soil blocks. We also capture a more realistic tip angle of the horst in comparison to the one-phase model previously presented.</w:t>
      </w:r>
    </w:p>
    <w:p w14:paraId="2DC11446" w14:textId="70E2B642" w:rsidR="00254820" w:rsidRPr="00254820" w:rsidRDefault="00254820" w:rsidP="00254820">
      <w:pPr>
        <w:pStyle w:val="NormalWeb"/>
        <w:rPr>
          <w:lang w:val="en-GB"/>
        </w:rPr>
      </w:pPr>
      <w:r w:rsidRPr="00254820">
        <w:rPr>
          <w:lang w:val="en-GB"/>
        </w:rPr>
        <w:t xml:space="preserve">This research can be used to better understand the failure mechanisms of submarine landslides and to develop better methods for predicting and mitigating their potential damage. It is necessary to conduct further research </w:t>
      </w:r>
      <w:proofErr w:type="gramStart"/>
      <w:r w:rsidRPr="00254820">
        <w:rPr>
          <w:lang w:val="en-GB"/>
        </w:rPr>
        <w:t>in order to</w:t>
      </w:r>
      <w:proofErr w:type="gramEnd"/>
      <w:r w:rsidRPr="00254820">
        <w:rPr>
          <w:lang w:val="en-GB"/>
        </w:rPr>
        <w:t xml:space="preserve"> better understand the complex relationship between hydraulic conductivity, soil properties, and the failure mechanisms of submarine landslides, in order to improve the prediction of landslide susceptibility and to improve coastal zone management.</w:t>
      </w:r>
    </w:p>
    <w:p w14:paraId="28EDD84D" w14:textId="77777777" w:rsidR="00F86A0C" w:rsidRPr="008E7A8D" w:rsidRDefault="00F86A0C" w:rsidP="00F86A0C">
      <w:pPr>
        <w:pStyle w:val="Heading1"/>
        <w:rPr>
          <w:lang w:val="en-GB"/>
        </w:rPr>
      </w:pPr>
      <w:r w:rsidRPr="007121E5">
        <w:t>ACKNOWLEDGEMENTS</w:t>
      </w:r>
    </w:p>
    <w:p w14:paraId="478FCBB4" w14:textId="77777777" w:rsidR="00F86A0C" w:rsidRDefault="00F86A0C" w:rsidP="00254820">
      <w:pPr>
        <w:pStyle w:val="NormalWeb"/>
        <w:rPr>
          <w:szCs w:val="22"/>
          <w:lang w:val="en-GB"/>
        </w:rPr>
      </w:pPr>
      <w:r w:rsidRPr="003D3E3B">
        <w:rPr>
          <w:szCs w:val="22"/>
          <w:lang w:val="en-GB"/>
        </w:rPr>
        <w:t xml:space="preserve">This project has received funding from the European Union’s Horizon 2020 research and innovation program under the Marie </w:t>
      </w:r>
      <w:proofErr w:type="spellStart"/>
      <w:r w:rsidRPr="003D3E3B">
        <w:rPr>
          <w:szCs w:val="22"/>
          <w:lang w:val="en-GB"/>
        </w:rPr>
        <w:t>Skłodowska</w:t>
      </w:r>
      <w:proofErr w:type="spellEnd"/>
      <w:r w:rsidRPr="003D3E3B">
        <w:rPr>
          <w:szCs w:val="22"/>
          <w:lang w:val="en-GB"/>
        </w:rPr>
        <w:t xml:space="preserve">-Curie Actions (MSCA) Individual Fellowship (Project SUBSLIDE “Submarine landslides and their impacts on offshore infrastructures”) grant agreement 101022007. The computations were performed on High Performance Computing </w:t>
      </w:r>
      <w:r w:rsidRPr="003D3E3B">
        <w:rPr>
          <w:szCs w:val="22"/>
          <w:lang w:val="en-GB"/>
        </w:rPr>
        <w:t>resources provided by UNINETT Sigma2 - the National Infrastructure for High Performance Computing and Data Storage in Norway.</w:t>
      </w:r>
    </w:p>
    <w:p w14:paraId="72868809" w14:textId="77777777" w:rsidR="00F86A0C" w:rsidRDefault="00F86A0C" w:rsidP="00F86A0C">
      <w:pPr>
        <w:pStyle w:val="Heading1"/>
        <w:rPr>
          <w:lang w:val="en-GB"/>
        </w:rPr>
      </w:pPr>
      <w:r w:rsidRPr="008E7A8D">
        <w:rPr>
          <w:lang w:val="en-GB"/>
        </w:rPr>
        <w:t>Reference</w:t>
      </w:r>
      <w:r>
        <w:rPr>
          <w:lang w:val="en-GB"/>
        </w:rPr>
        <w:t>s</w:t>
      </w:r>
    </w:p>
    <w:p w14:paraId="2E1DC4B2" w14:textId="77777777" w:rsidR="00F86A0C" w:rsidRDefault="00F86A0C" w:rsidP="00F86A0C">
      <w:pPr>
        <w:pStyle w:val="References"/>
        <w:numPr>
          <w:ilvl w:val="0"/>
          <w:numId w:val="0"/>
        </w:numPr>
        <w:tabs>
          <w:tab w:val="clear" w:pos="85"/>
          <w:tab w:val="left" w:pos="284"/>
        </w:tabs>
        <w:ind w:left="227" w:hanging="227"/>
        <w:rPr>
          <w:snapToGrid w:val="0"/>
          <w:sz w:val="22"/>
          <w:szCs w:val="22"/>
          <w:lang w:val="en-GB"/>
        </w:rPr>
      </w:pPr>
    </w:p>
    <w:p w14:paraId="445C2AC6" w14:textId="77777777" w:rsidR="003A4DC3" w:rsidRPr="003A4DC3" w:rsidRDefault="00F86A0C" w:rsidP="003A4DC3">
      <w:pPr>
        <w:pStyle w:val="EndNoteBibliography"/>
        <w:ind w:left="720" w:hanging="720"/>
      </w:pPr>
      <w:r w:rsidRPr="00241913">
        <w:rPr>
          <w:snapToGrid w:val="0"/>
          <w:sz w:val="20"/>
          <w:lang w:val="en-GB"/>
        </w:rPr>
        <w:fldChar w:fldCharType="begin"/>
      </w:r>
      <w:r w:rsidRPr="00241913">
        <w:rPr>
          <w:snapToGrid w:val="0"/>
          <w:sz w:val="20"/>
          <w:lang w:val="de-DE"/>
        </w:rPr>
        <w:instrText xml:space="preserve"> ADDIN EN.REFLIST </w:instrText>
      </w:r>
      <w:r w:rsidRPr="00241913">
        <w:rPr>
          <w:snapToGrid w:val="0"/>
          <w:sz w:val="20"/>
          <w:lang w:val="en-GB"/>
        </w:rPr>
        <w:fldChar w:fldCharType="separate"/>
      </w:r>
      <w:r w:rsidR="003A4DC3" w:rsidRPr="003A4DC3">
        <w:t xml:space="preserve">Bardenhagen, S. G., &amp; </w:t>
      </w:r>
      <w:proofErr w:type="spellStart"/>
      <w:r w:rsidR="003A4DC3" w:rsidRPr="003A4DC3">
        <w:t>Kober</w:t>
      </w:r>
      <w:proofErr w:type="spellEnd"/>
      <w:r w:rsidR="003A4DC3" w:rsidRPr="003A4DC3">
        <w:t xml:space="preserve">, E. M. (2004). The </w:t>
      </w:r>
      <w:proofErr w:type="spellStart"/>
      <w:r w:rsidR="003A4DC3" w:rsidRPr="003A4DC3">
        <w:t>Generalized</w:t>
      </w:r>
      <w:proofErr w:type="spellEnd"/>
      <w:r w:rsidR="003A4DC3" w:rsidRPr="003A4DC3">
        <w:t xml:space="preserve"> </w:t>
      </w:r>
      <w:proofErr w:type="spellStart"/>
      <w:r w:rsidR="003A4DC3" w:rsidRPr="003A4DC3">
        <w:t>Interpolation</w:t>
      </w:r>
      <w:proofErr w:type="spellEnd"/>
      <w:r w:rsidR="003A4DC3" w:rsidRPr="003A4DC3">
        <w:t xml:space="preserve"> </w:t>
      </w:r>
      <w:proofErr w:type="spellStart"/>
      <w:r w:rsidR="003A4DC3" w:rsidRPr="003A4DC3">
        <w:t>Material</w:t>
      </w:r>
      <w:proofErr w:type="spellEnd"/>
      <w:r w:rsidR="003A4DC3" w:rsidRPr="003A4DC3">
        <w:t xml:space="preserve"> Point Method. </w:t>
      </w:r>
      <w:r w:rsidR="003A4DC3" w:rsidRPr="003A4DC3">
        <w:rPr>
          <w:i/>
        </w:rPr>
        <w:t xml:space="preserve">Computer </w:t>
      </w:r>
      <w:proofErr w:type="spellStart"/>
      <w:r w:rsidR="003A4DC3" w:rsidRPr="003A4DC3">
        <w:rPr>
          <w:i/>
        </w:rPr>
        <w:t>Modeling</w:t>
      </w:r>
      <w:proofErr w:type="spellEnd"/>
      <w:r w:rsidR="003A4DC3" w:rsidRPr="003A4DC3">
        <w:rPr>
          <w:i/>
        </w:rPr>
        <w:t xml:space="preserve"> in Engineering &amp; Sciences</w:t>
      </w:r>
      <w:r w:rsidR="003A4DC3" w:rsidRPr="003A4DC3">
        <w:t>,</w:t>
      </w:r>
      <w:r w:rsidR="003A4DC3" w:rsidRPr="003A4DC3">
        <w:rPr>
          <w:i/>
        </w:rPr>
        <w:t xml:space="preserve"> 5</w:t>
      </w:r>
      <w:r w:rsidR="003A4DC3" w:rsidRPr="003A4DC3">
        <w:t xml:space="preserve">(6), 477-496. </w:t>
      </w:r>
    </w:p>
    <w:p w14:paraId="1CA60992" w14:textId="77777777" w:rsidR="003A4DC3" w:rsidRPr="003A4DC3" w:rsidRDefault="003A4DC3" w:rsidP="003A4DC3">
      <w:pPr>
        <w:pStyle w:val="EndNoteBibliography"/>
        <w:ind w:left="720" w:hanging="720"/>
      </w:pPr>
      <w:r w:rsidRPr="003A4DC3">
        <w:t xml:space="preserve">Capone, T., </w:t>
      </w:r>
      <w:proofErr w:type="spellStart"/>
      <w:r w:rsidRPr="003A4DC3">
        <w:t>Panizzo</w:t>
      </w:r>
      <w:proofErr w:type="spellEnd"/>
      <w:r w:rsidRPr="003A4DC3">
        <w:t xml:space="preserve">, A., &amp; </w:t>
      </w:r>
      <w:proofErr w:type="spellStart"/>
      <w:r w:rsidRPr="003A4DC3">
        <w:t>Monaghan</w:t>
      </w:r>
      <w:proofErr w:type="spellEnd"/>
      <w:r w:rsidRPr="003A4DC3">
        <w:t xml:space="preserve">, J. (2010). SPH </w:t>
      </w:r>
      <w:proofErr w:type="spellStart"/>
      <w:r w:rsidRPr="003A4DC3">
        <w:t>modelling</w:t>
      </w:r>
      <w:proofErr w:type="spellEnd"/>
      <w:r w:rsidRPr="003A4DC3">
        <w:t xml:space="preserve"> of water waves </w:t>
      </w:r>
      <w:proofErr w:type="spellStart"/>
      <w:r w:rsidRPr="003A4DC3">
        <w:t>generated</w:t>
      </w:r>
      <w:proofErr w:type="spellEnd"/>
      <w:r w:rsidRPr="003A4DC3">
        <w:t xml:space="preserve"> </w:t>
      </w:r>
      <w:proofErr w:type="spellStart"/>
      <w:r w:rsidRPr="003A4DC3">
        <w:t>by</w:t>
      </w:r>
      <w:proofErr w:type="spellEnd"/>
      <w:r w:rsidRPr="003A4DC3">
        <w:t xml:space="preserve"> </w:t>
      </w:r>
      <w:proofErr w:type="spellStart"/>
      <w:r w:rsidRPr="003A4DC3">
        <w:t>submarine</w:t>
      </w:r>
      <w:proofErr w:type="spellEnd"/>
      <w:r w:rsidRPr="003A4DC3">
        <w:t xml:space="preserve"> </w:t>
      </w:r>
      <w:proofErr w:type="spellStart"/>
      <w:r w:rsidRPr="003A4DC3">
        <w:t>landslides</w:t>
      </w:r>
      <w:proofErr w:type="spellEnd"/>
      <w:r w:rsidRPr="003A4DC3">
        <w:t xml:space="preserve">. </w:t>
      </w:r>
      <w:r w:rsidRPr="003A4DC3">
        <w:rPr>
          <w:i/>
        </w:rPr>
        <w:t xml:space="preserve">Journal </w:t>
      </w:r>
      <w:proofErr w:type="spellStart"/>
      <w:r w:rsidRPr="003A4DC3">
        <w:rPr>
          <w:i/>
        </w:rPr>
        <w:t>ofHydraulic</w:t>
      </w:r>
      <w:proofErr w:type="spellEnd"/>
      <w:r w:rsidRPr="003A4DC3">
        <w:rPr>
          <w:i/>
        </w:rPr>
        <w:t xml:space="preserve"> Research</w:t>
      </w:r>
      <w:r w:rsidRPr="003A4DC3">
        <w:t>,</w:t>
      </w:r>
      <w:r w:rsidRPr="003A4DC3">
        <w:rPr>
          <w:i/>
        </w:rPr>
        <w:t xml:space="preserve"> 48</w:t>
      </w:r>
      <w:r w:rsidRPr="003A4DC3">
        <w:t xml:space="preserve">(1), 80-84. </w:t>
      </w:r>
    </w:p>
    <w:p w14:paraId="3525A68E" w14:textId="4710552F" w:rsidR="003A4DC3" w:rsidRPr="003A4DC3" w:rsidRDefault="003A4DC3" w:rsidP="003A4DC3">
      <w:pPr>
        <w:pStyle w:val="EndNoteBibliography"/>
        <w:ind w:left="720" w:hanging="720"/>
      </w:pPr>
      <w:proofErr w:type="spellStart"/>
      <w:r w:rsidRPr="003A4DC3">
        <w:t>Dey</w:t>
      </w:r>
      <w:proofErr w:type="spellEnd"/>
      <w:r w:rsidRPr="003A4DC3">
        <w:t xml:space="preserve">, R., </w:t>
      </w:r>
      <w:proofErr w:type="spellStart"/>
      <w:r w:rsidRPr="003A4DC3">
        <w:t>Hawlader</w:t>
      </w:r>
      <w:proofErr w:type="spellEnd"/>
      <w:r w:rsidRPr="003A4DC3">
        <w:t xml:space="preserve">, B. C., Phillips, R., &amp; </w:t>
      </w:r>
      <w:proofErr w:type="spellStart"/>
      <w:r w:rsidRPr="003A4DC3">
        <w:t>Soga</w:t>
      </w:r>
      <w:proofErr w:type="spellEnd"/>
      <w:r w:rsidRPr="003A4DC3">
        <w:t xml:space="preserve">, K. (2016a). </w:t>
      </w:r>
      <w:proofErr w:type="spellStart"/>
      <w:r w:rsidRPr="003A4DC3">
        <w:t>Numerical</w:t>
      </w:r>
      <w:proofErr w:type="spellEnd"/>
      <w:r w:rsidRPr="003A4DC3">
        <w:t xml:space="preserve"> </w:t>
      </w:r>
      <w:proofErr w:type="spellStart"/>
      <w:r w:rsidRPr="003A4DC3">
        <w:t>modelling</w:t>
      </w:r>
      <w:proofErr w:type="spellEnd"/>
      <w:r w:rsidRPr="003A4DC3">
        <w:t xml:space="preserve"> of </w:t>
      </w:r>
      <w:proofErr w:type="spellStart"/>
      <w:r w:rsidRPr="003A4DC3">
        <w:t>submarine</w:t>
      </w:r>
      <w:proofErr w:type="spellEnd"/>
      <w:r w:rsidRPr="003A4DC3">
        <w:t xml:space="preserve"> </w:t>
      </w:r>
      <w:proofErr w:type="spellStart"/>
      <w:r w:rsidRPr="003A4DC3">
        <w:t>landslides</w:t>
      </w:r>
      <w:proofErr w:type="spellEnd"/>
      <w:r w:rsidRPr="003A4DC3">
        <w:t xml:space="preserve"> </w:t>
      </w:r>
      <w:proofErr w:type="spellStart"/>
      <w:r w:rsidRPr="003A4DC3">
        <w:t>with</w:t>
      </w:r>
      <w:proofErr w:type="spellEnd"/>
      <w:r w:rsidRPr="003A4DC3">
        <w:t xml:space="preserve"> </w:t>
      </w:r>
      <w:proofErr w:type="spellStart"/>
      <w:r w:rsidRPr="003A4DC3">
        <w:t>sensitive</w:t>
      </w:r>
      <w:proofErr w:type="spellEnd"/>
      <w:r w:rsidRPr="003A4DC3">
        <w:t xml:space="preserve"> </w:t>
      </w:r>
      <w:proofErr w:type="spellStart"/>
      <w:r w:rsidRPr="003A4DC3">
        <w:t>clay</w:t>
      </w:r>
      <w:proofErr w:type="spellEnd"/>
      <w:r w:rsidRPr="003A4DC3">
        <w:t xml:space="preserve"> </w:t>
      </w:r>
      <w:proofErr w:type="spellStart"/>
      <w:r w:rsidRPr="003A4DC3">
        <w:t>layers</w:t>
      </w:r>
      <w:proofErr w:type="spellEnd"/>
      <w:r w:rsidRPr="003A4DC3">
        <w:t xml:space="preserve">. </w:t>
      </w:r>
      <w:proofErr w:type="spellStart"/>
      <w:r w:rsidRPr="003A4DC3">
        <w:rPr>
          <w:i/>
        </w:rPr>
        <w:t>Geotechnique</w:t>
      </w:r>
      <w:proofErr w:type="spellEnd"/>
      <w:r w:rsidRPr="003A4DC3">
        <w:t>,</w:t>
      </w:r>
      <w:r w:rsidRPr="003A4DC3">
        <w:rPr>
          <w:i/>
        </w:rPr>
        <w:t xml:space="preserve"> 66</w:t>
      </w:r>
      <w:r w:rsidRPr="003A4DC3">
        <w:t xml:space="preserve">(6), 454-468. </w:t>
      </w:r>
      <w:hyperlink r:id="rId31" w:history="1">
        <w:r w:rsidRPr="003A4DC3">
          <w:rPr>
            <w:rStyle w:val="Hyperlink"/>
          </w:rPr>
          <w:t>https://doi.org/10.1680/jgeot.15.P.111</w:t>
        </w:r>
      </w:hyperlink>
      <w:r w:rsidRPr="003A4DC3">
        <w:t xml:space="preserve"> </w:t>
      </w:r>
    </w:p>
    <w:p w14:paraId="6613AAF3" w14:textId="77777777" w:rsidR="003A4DC3" w:rsidRPr="003A4DC3" w:rsidRDefault="003A4DC3" w:rsidP="003A4DC3">
      <w:pPr>
        <w:pStyle w:val="EndNoteBibliography"/>
        <w:ind w:left="720" w:hanging="720"/>
      </w:pPr>
      <w:proofErr w:type="spellStart"/>
      <w:r w:rsidRPr="003A4DC3">
        <w:t>Dey</w:t>
      </w:r>
      <w:proofErr w:type="spellEnd"/>
      <w:r w:rsidRPr="003A4DC3">
        <w:t xml:space="preserve">, R., </w:t>
      </w:r>
      <w:proofErr w:type="spellStart"/>
      <w:r w:rsidRPr="003A4DC3">
        <w:t>Hawlader</w:t>
      </w:r>
      <w:proofErr w:type="spellEnd"/>
      <w:r w:rsidRPr="003A4DC3">
        <w:t xml:space="preserve">, C., Phillips, R., &amp; </w:t>
      </w:r>
      <w:proofErr w:type="spellStart"/>
      <w:r w:rsidRPr="003A4DC3">
        <w:t>Soga</w:t>
      </w:r>
      <w:proofErr w:type="spellEnd"/>
      <w:r w:rsidRPr="003A4DC3">
        <w:t xml:space="preserve">, K. (2016b). </w:t>
      </w:r>
      <w:proofErr w:type="spellStart"/>
      <w:r w:rsidRPr="003A4DC3">
        <w:t>Numerical</w:t>
      </w:r>
      <w:proofErr w:type="spellEnd"/>
      <w:r w:rsidRPr="003A4DC3">
        <w:t xml:space="preserve"> </w:t>
      </w:r>
      <w:proofErr w:type="spellStart"/>
      <w:r w:rsidRPr="003A4DC3">
        <w:t>modelling</w:t>
      </w:r>
      <w:proofErr w:type="spellEnd"/>
      <w:r w:rsidRPr="003A4DC3">
        <w:t xml:space="preserve"> of </w:t>
      </w:r>
      <w:proofErr w:type="spellStart"/>
      <w:r w:rsidRPr="003A4DC3">
        <w:t>submarine</w:t>
      </w:r>
      <w:proofErr w:type="spellEnd"/>
      <w:r w:rsidRPr="003A4DC3">
        <w:t xml:space="preserve"> </w:t>
      </w:r>
      <w:proofErr w:type="spellStart"/>
      <w:r w:rsidRPr="003A4DC3">
        <w:t>landslides</w:t>
      </w:r>
      <w:proofErr w:type="spellEnd"/>
      <w:r w:rsidRPr="003A4DC3">
        <w:t xml:space="preserve"> </w:t>
      </w:r>
      <w:proofErr w:type="spellStart"/>
      <w:r w:rsidRPr="003A4DC3">
        <w:t>with</w:t>
      </w:r>
      <w:proofErr w:type="spellEnd"/>
      <w:r w:rsidRPr="003A4DC3">
        <w:t xml:space="preserve"> </w:t>
      </w:r>
      <w:proofErr w:type="spellStart"/>
      <w:r w:rsidRPr="003A4DC3">
        <w:t>sensitive</w:t>
      </w:r>
      <w:proofErr w:type="spellEnd"/>
      <w:r w:rsidRPr="003A4DC3">
        <w:t xml:space="preserve"> </w:t>
      </w:r>
      <w:proofErr w:type="spellStart"/>
      <w:r w:rsidRPr="003A4DC3">
        <w:t>clay</w:t>
      </w:r>
      <w:proofErr w:type="spellEnd"/>
      <w:r w:rsidRPr="003A4DC3">
        <w:t xml:space="preserve"> </w:t>
      </w:r>
      <w:proofErr w:type="spellStart"/>
      <w:r w:rsidRPr="003A4DC3">
        <w:t>layers</w:t>
      </w:r>
      <w:proofErr w:type="spellEnd"/>
      <w:r w:rsidRPr="003A4DC3">
        <w:t xml:space="preserve">. </w:t>
      </w:r>
      <w:proofErr w:type="spellStart"/>
      <w:r w:rsidRPr="003A4DC3">
        <w:rPr>
          <w:i/>
        </w:rPr>
        <w:t>Géotechnique</w:t>
      </w:r>
      <w:proofErr w:type="spellEnd"/>
      <w:r w:rsidRPr="003A4DC3">
        <w:t>,</w:t>
      </w:r>
      <w:r w:rsidRPr="003A4DC3">
        <w:rPr>
          <w:i/>
        </w:rPr>
        <w:t xml:space="preserve"> 66</w:t>
      </w:r>
      <w:r w:rsidRPr="003A4DC3">
        <w:t xml:space="preserve">(6), 454-468. </w:t>
      </w:r>
    </w:p>
    <w:p w14:paraId="7732674C" w14:textId="4BB16190" w:rsidR="003A4DC3" w:rsidRPr="003A4DC3" w:rsidRDefault="003A4DC3" w:rsidP="003A4DC3">
      <w:pPr>
        <w:pStyle w:val="EndNoteBibliography"/>
        <w:ind w:left="720" w:hanging="720"/>
      </w:pPr>
      <w:proofErr w:type="spellStart"/>
      <w:r w:rsidRPr="003A4DC3">
        <w:t>Gauer</w:t>
      </w:r>
      <w:proofErr w:type="spellEnd"/>
      <w:r w:rsidRPr="003A4DC3">
        <w:t xml:space="preserve">, P., </w:t>
      </w:r>
      <w:proofErr w:type="spellStart"/>
      <w:r w:rsidRPr="003A4DC3">
        <w:t>Kvalstad</w:t>
      </w:r>
      <w:proofErr w:type="spellEnd"/>
      <w:r w:rsidRPr="003A4DC3">
        <w:t xml:space="preserve">, T. J., </w:t>
      </w:r>
      <w:proofErr w:type="spellStart"/>
      <w:r w:rsidRPr="003A4DC3">
        <w:t>Forsberg</w:t>
      </w:r>
      <w:proofErr w:type="spellEnd"/>
      <w:r w:rsidRPr="003A4DC3">
        <w:t xml:space="preserve">, C. F., </w:t>
      </w:r>
      <w:proofErr w:type="spellStart"/>
      <w:r w:rsidRPr="003A4DC3">
        <w:t>Bryn</w:t>
      </w:r>
      <w:proofErr w:type="spellEnd"/>
      <w:r w:rsidRPr="003A4DC3">
        <w:t xml:space="preserve">, P., &amp; Berg, K. (2005). The last </w:t>
      </w:r>
      <w:proofErr w:type="spellStart"/>
      <w:r w:rsidRPr="003A4DC3">
        <w:t>phase</w:t>
      </w:r>
      <w:proofErr w:type="spellEnd"/>
      <w:r w:rsidRPr="003A4DC3">
        <w:t xml:space="preserve"> of </w:t>
      </w:r>
      <w:proofErr w:type="spellStart"/>
      <w:r w:rsidRPr="003A4DC3">
        <w:t>the</w:t>
      </w:r>
      <w:proofErr w:type="spellEnd"/>
      <w:r w:rsidRPr="003A4DC3">
        <w:t xml:space="preserve"> </w:t>
      </w:r>
      <w:proofErr w:type="spellStart"/>
      <w:r w:rsidRPr="003A4DC3">
        <w:t>Storegga</w:t>
      </w:r>
      <w:proofErr w:type="spellEnd"/>
      <w:r w:rsidRPr="003A4DC3">
        <w:t xml:space="preserve"> Slide: </w:t>
      </w:r>
      <w:proofErr w:type="spellStart"/>
      <w:r w:rsidRPr="003A4DC3">
        <w:t>simulation</w:t>
      </w:r>
      <w:proofErr w:type="spellEnd"/>
      <w:r w:rsidRPr="003A4DC3">
        <w:t xml:space="preserve"> of </w:t>
      </w:r>
      <w:proofErr w:type="spellStart"/>
      <w:r w:rsidRPr="003A4DC3">
        <w:t>retrogressive</w:t>
      </w:r>
      <w:proofErr w:type="spellEnd"/>
      <w:r w:rsidRPr="003A4DC3">
        <w:t xml:space="preserve"> slide </w:t>
      </w:r>
      <w:proofErr w:type="spellStart"/>
      <w:r w:rsidRPr="003A4DC3">
        <w:t>dynamics</w:t>
      </w:r>
      <w:proofErr w:type="spellEnd"/>
      <w:r w:rsidRPr="003A4DC3">
        <w:t xml:space="preserve"> </w:t>
      </w:r>
      <w:proofErr w:type="spellStart"/>
      <w:r w:rsidRPr="003A4DC3">
        <w:t>and</w:t>
      </w:r>
      <w:proofErr w:type="spellEnd"/>
      <w:r w:rsidRPr="003A4DC3">
        <w:t xml:space="preserve"> </w:t>
      </w:r>
      <w:proofErr w:type="spellStart"/>
      <w:r w:rsidRPr="003A4DC3">
        <w:t>comparison</w:t>
      </w:r>
      <w:proofErr w:type="spellEnd"/>
      <w:r w:rsidRPr="003A4DC3">
        <w:t xml:space="preserve"> </w:t>
      </w:r>
      <w:proofErr w:type="spellStart"/>
      <w:r w:rsidRPr="003A4DC3">
        <w:t>with</w:t>
      </w:r>
      <w:proofErr w:type="spellEnd"/>
      <w:r w:rsidRPr="003A4DC3">
        <w:t xml:space="preserve"> slide-</w:t>
      </w:r>
      <w:proofErr w:type="spellStart"/>
      <w:r w:rsidRPr="003A4DC3">
        <w:t>scar</w:t>
      </w:r>
      <w:proofErr w:type="spellEnd"/>
      <w:r w:rsidRPr="003A4DC3">
        <w:t xml:space="preserve"> </w:t>
      </w:r>
      <w:proofErr w:type="spellStart"/>
      <w:r w:rsidRPr="003A4DC3">
        <w:t>morphology</w:t>
      </w:r>
      <w:proofErr w:type="spellEnd"/>
      <w:r w:rsidRPr="003A4DC3">
        <w:t xml:space="preserve">. </w:t>
      </w:r>
      <w:r w:rsidRPr="003A4DC3">
        <w:rPr>
          <w:i/>
        </w:rPr>
        <w:t xml:space="preserve">Marine </w:t>
      </w:r>
      <w:proofErr w:type="spellStart"/>
      <w:r w:rsidRPr="003A4DC3">
        <w:rPr>
          <w:i/>
        </w:rPr>
        <w:t>and</w:t>
      </w:r>
      <w:proofErr w:type="spellEnd"/>
      <w:r w:rsidRPr="003A4DC3">
        <w:rPr>
          <w:i/>
        </w:rPr>
        <w:t xml:space="preserve"> Petroleum </w:t>
      </w:r>
      <w:proofErr w:type="spellStart"/>
      <w:r w:rsidRPr="003A4DC3">
        <w:rPr>
          <w:i/>
        </w:rPr>
        <w:t>Geology</w:t>
      </w:r>
      <w:proofErr w:type="spellEnd"/>
      <w:r w:rsidRPr="003A4DC3">
        <w:t>,</w:t>
      </w:r>
      <w:r w:rsidRPr="003A4DC3">
        <w:rPr>
          <w:i/>
        </w:rPr>
        <w:t xml:space="preserve"> 22</w:t>
      </w:r>
      <w:r w:rsidRPr="003A4DC3">
        <w:t xml:space="preserve">(1-2), 171-178. </w:t>
      </w:r>
      <w:hyperlink r:id="rId32" w:history="1">
        <w:r w:rsidRPr="003A4DC3">
          <w:rPr>
            <w:rStyle w:val="Hyperlink"/>
          </w:rPr>
          <w:t>https://doi.org/10.1016/j.marpetgeo.2004.10.004</w:t>
        </w:r>
      </w:hyperlink>
      <w:r w:rsidRPr="003A4DC3">
        <w:t xml:space="preserve"> </w:t>
      </w:r>
    </w:p>
    <w:p w14:paraId="518B4877" w14:textId="1F1B912E" w:rsidR="003A4DC3" w:rsidRPr="003A4DC3" w:rsidRDefault="003A4DC3" w:rsidP="003A4DC3">
      <w:pPr>
        <w:pStyle w:val="EndNoteBibliography"/>
        <w:ind w:left="720" w:hanging="720"/>
      </w:pPr>
      <w:proofErr w:type="spellStart"/>
      <w:r w:rsidRPr="003A4DC3">
        <w:t>Hungr</w:t>
      </w:r>
      <w:proofErr w:type="spellEnd"/>
      <w:r w:rsidRPr="003A4DC3">
        <w:t xml:space="preserve">, O., </w:t>
      </w:r>
      <w:proofErr w:type="spellStart"/>
      <w:r w:rsidRPr="003A4DC3">
        <w:t>Leroueil</w:t>
      </w:r>
      <w:proofErr w:type="spellEnd"/>
      <w:r w:rsidRPr="003A4DC3">
        <w:t xml:space="preserve">, S., &amp; </w:t>
      </w:r>
      <w:proofErr w:type="spellStart"/>
      <w:r w:rsidRPr="003A4DC3">
        <w:t>Picarelli</w:t>
      </w:r>
      <w:proofErr w:type="spellEnd"/>
      <w:r w:rsidRPr="003A4DC3">
        <w:t xml:space="preserve">, L. (2014). The </w:t>
      </w:r>
      <w:proofErr w:type="spellStart"/>
      <w:r w:rsidRPr="003A4DC3">
        <w:t>Varnes</w:t>
      </w:r>
      <w:proofErr w:type="spellEnd"/>
      <w:r w:rsidRPr="003A4DC3">
        <w:t xml:space="preserve"> </w:t>
      </w:r>
      <w:proofErr w:type="spellStart"/>
      <w:r w:rsidRPr="003A4DC3">
        <w:t>classification</w:t>
      </w:r>
      <w:proofErr w:type="spellEnd"/>
      <w:r w:rsidRPr="003A4DC3">
        <w:t xml:space="preserve"> of landslide types, </w:t>
      </w:r>
      <w:proofErr w:type="spellStart"/>
      <w:r w:rsidRPr="003A4DC3">
        <w:t>an</w:t>
      </w:r>
      <w:proofErr w:type="spellEnd"/>
      <w:r w:rsidRPr="003A4DC3">
        <w:t xml:space="preserve"> update. </w:t>
      </w:r>
      <w:proofErr w:type="spellStart"/>
      <w:r w:rsidRPr="003A4DC3">
        <w:rPr>
          <w:i/>
        </w:rPr>
        <w:t>Landslides</w:t>
      </w:r>
      <w:proofErr w:type="spellEnd"/>
      <w:r w:rsidRPr="003A4DC3">
        <w:t>,</w:t>
      </w:r>
      <w:r w:rsidRPr="003A4DC3">
        <w:rPr>
          <w:i/>
        </w:rPr>
        <w:t xml:space="preserve"> 11</w:t>
      </w:r>
      <w:r w:rsidRPr="003A4DC3">
        <w:t xml:space="preserve">(2), 167-194. </w:t>
      </w:r>
      <w:hyperlink r:id="rId33" w:history="1">
        <w:r w:rsidRPr="003A4DC3">
          <w:rPr>
            <w:rStyle w:val="Hyperlink"/>
          </w:rPr>
          <w:t>https://doi.org/10.1007/s10346-013-0436-y</w:t>
        </w:r>
      </w:hyperlink>
      <w:r w:rsidRPr="003A4DC3">
        <w:t xml:space="preserve"> </w:t>
      </w:r>
    </w:p>
    <w:p w14:paraId="5B38A3B9" w14:textId="39551915" w:rsidR="003A4DC3" w:rsidRPr="003A4DC3" w:rsidRDefault="003A4DC3" w:rsidP="003A4DC3">
      <w:pPr>
        <w:pStyle w:val="EndNoteBibliography"/>
        <w:ind w:left="720" w:hanging="720"/>
      </w:pPr>
      <w:proofErr w:type="spellStart"/>
      <w:r w:rsidRPr="003A4DC3">
        <w:t>Locat</w:t>
      </w:r>
      <w:proofErr w:type="spellEnd"/>
      <w:r w:rsidRPr="003A4DC3">
        <w:t xml:space="preserve">, A., </w:t>
      </w:r>
      <w:proofErr w:type="spellStart"/>
      <w:r w:rsidRPr="003A4DC3">
        <w:t>Leroueil</w:t>
      </w:r>
      <w:proofErr w:type="spellEnd"/>
      <w:r w:rsidRPr="003A4DC3">
        <w:t xml:space="preserve">, S., </w:t>
      </w:r>
      <w:proofErr w:type="spellStart"/>
      <w:r w:rsidRPr="003A4DC3">
        <w:t>Fortin</w:t>
      </w:r>
      <w:proofErr w:type="spellEnd"/>
      <w:r w:rsidRPr="003A4DC3">
        <w:t xml:space="preserve">, A., Demers, D., &amp; </w:t>
      </w:r>
      <w:proofErr w:type="spellStart"/>
      <w:r w:rsidRPr="003A4DC3">
        <w:t>Jostad</w:t>
      </w:r>
      <w:proofErr w:type="spellEnd"/>
      <w:r w:rsidRPr="003A4DC3">
        <w:t xml:space="preserve">, H. P. (2015). The 1994 landslide at </w:t>
      </w:r>
      <w:proofErr w:type="spellStart"/>
      <w:r w:rsidRPr="003A4DC3">
        <w:t>Sainte</w:t>
      </w:r>
      <w:proofErr w:type="spellEnd"/>
      <w:r w:rsidRPr="003A4DC3">
        <w:t xml:space="preserve">-Monique, Quebec: </w:t>
      </w:r>
      <w:proofErr w:type="spellStart"/>
      <w:r w:rsidRPr="003A4DC3">
        <w:t>geotechnical</w:t>
      </w:r>
      <w:proofErr w:type="spellEnd"/>
      <w:r w:rsidRPr="003A4DC3">
        <w:t xml:space="preserve"> </w:t>
      </w:r>
      <w:proofErr w:type="spellStart"/>
      <w:r w:rsidRPr="003A4DC3">
        <w:t>investigation</w:t>
      </w:r>
      <w:proofErr w:type="spellEnd"/>
      <w:r w:rsidRPr="003A4DC3">
        <w:t xml:space="preserve"> </w:t>
      </w:r>
      <w:proofErr w:type="spellStart"/>
      <w:r w:rsidRPr="003A4DC3">
        <w:t>and</w:t>
      </w:r>
      <w:proofErr w:type="spellEnd"/>
      <w:r w:rsidRPr="003A4DC3">
        <w:t xml:space="preserve"> </w:t>
      </w:r>
      <w:proofErr w:type="spellStart"/>
      <w:r w:rsidRPr="003A4DC3">
        <w:t>application</w:t>
      </w:r>
      <w:proofErr w:type="spellEnd"/>
      <w:r w:rsidRPr="003A4DC3">
        <w:t xml:space="preserve"> of </w:t>
      </w:r>
      <w:proofErr w:type="spellStart"/>
      <w:r w:rsidRPr="003A4DC3">
        <w:t>progressive</w:t>
      </w:r>
      <w:proofErr w:type="spellEnd"/>
      <w:r w:rsidRPr="003A4DC3">
        <w:t xml:space="preserve"> failure analysis. </w:t>
      </w:r>
      <w:r w:rsidRPr="003A4DC3">
        <w:rPr>
          <w:i/>
        </w:rPr>
        <w:t xml:space="preserve">Canadian </w:t>
      </w:r>
      <w:proofErr w:type="spellStart"/>
      <w:r w:rsidRPr="003A4DC3">
        <w:rPr>
          <w:i/>
        </w:rPr>
        <w:t>Geotechnical</w:t>
      </w:r>
      <w:proofErr w:type="spellEnd"/>
      <w:r w:rsidRPr="003A4DC3">
        <w:rPr>
          <w:i/>
        </w:rPr>
        <w:t xml:space="preserve"> Journal</w:t>
      </w:r>
      <w:r w:rsidRPr="003A4DC3">
        <w:t>,</w:t>
      </w:r>
      <w:r w:rsidRPr="003A4DC3">
        <w:rPr>
          <w:i/>
        </w:rPr>
        <w:t xml:space="preserve"> 52</w:t>
      </w:r>
      <w:r w:rsidRPr="003A4DC3">
        <w:t xml:space="preserve">(4), 490-504. </w:t>
      </w:r>
      <w:hyperlink r:id="rId34" w:history="1">
        <w:r w:rsidRPr="003A4DC3">
          <w:rPr>
            <w:rStyle w:val="Hyperlink"/>
          </w:rPr>
          <w:t>https://doi.org/10.1139/cgj-2013-0344</w:t>
        </w:r>
      </w:hyperlink>
      <w:r w:rsidRPr="003A4DC3">
        <w:t xml:space="preserve"> </w:t>
      </w:r>
    </w:p>
    <w:p w14:paraId="7D1665D9" w14:textId="4C322551" w:rsidR="003A4DC3" w:rsidRPr="003A4DC3" w:rsidRDefault="003A4DC3" w:rsidP="003A4DC3">
      <w:pPr>
        <w:pStyle w:val="EndNoteBibliography"/>
        <w:ind w:left="720" w:hanging="720"/>
      </w:pPr>
      <w:proofErr w:type="spellStart"/>
      <w:r w:rsidRPr="003A4DC3">
        <w:t>Shi</w:t>
      </w:r>
      <w:proofErr w:type="spellEnd"/>
      <w:r w:rsidRPr="003A4DC3">
        <w:t xml:space="preserve">, J. J., Zhang, W., Wang, B., Li, C. Y., &amp; Pan, B. (2020). </w:t>
      </w:r>
      <w:proofErr w:type="spellStart"/>
      <w:r w:rsidRPr="003A4DC3">
        <w:t>Simulation</w:t>
      </w:r>
      <w:proofErr w:type="spellEnd"/>
      <w:r w:rsidRPr="003A4DC3">
        <w:t xml:space="preserve"> of a </w:t>
      </w:r>
      <w:proofErr w:type="spellStart"/>
      <w:r w:rsidRPr="003A4DC3">
        <w:t>Submarine</w:t>
      </w:r>
      <w:proofErr w:type="spellEnd"/>
      <w:r w:rsidRPr="003A4DC3">
        <w:t xml:space="preserve"> Landslide Using </w:t>
      </w:r>
      <w:proofErr w:type="spellStart"/>
      <w:r w:rsidRPr="003A4DC3">
        <w:t>the</w:t>
      </w:r>
      <w:proofErr w:type="spellEnd"/>
      <w:r w:rsidRPr="003A4DC3">
        <w:t xml:space="preserve"> </w:t>
      </w:r>
      <w:proofErr w:type="spellStart"/>
      <w:r w:rsidRPr="003A4DC3">
        <w:t>Coupled</w:t>
      </w:r>
      <w:proofErr w:type="spellEnd"/>
      <w:r w:rsidRPr="003A4DC3">
        <w:t xml:space="preserve"> </w:t>
      </w:r>
      <w:proofErr w:type="spellStart"/>
      <w:r w:rsidRPr="003A4DC3">
        <w:t>Material</w:t>
      </w:r>
      <w:proofErr w:type="spellEnd"/>
      <w:r w:rsidRPr="003A4DC3">
        <w:t xml:space="preserve"> Point Method. </w:t>
      </w:r>
      <w:r w:rsidRPr="003A4DC3">
        <w:rPr>
          <w:i/>
        </w:rPr>
        <w:t xml:space="preserve">Mathematical </w:t>
      </w:r>
      <w:proofErr w:type="spellStart"/>
      <w:r w:rsidRPr="003A4DC3">
        <w:rPr>
          <w:i/>
        </w:rPr>
        <w:t>Problems</w:t>
      </w:r>
      <w:proofErr w:type="spellEnd"/>
      <w:r w:rsidRPr="003A4DC3">
        <w:rPr>
          <w:i/>
        </w:rPr>
        <w:t xml:space="preserve"> in Engineering</w:t>
      </w:r>
      <w:r w:rsidRPr="003A4DC3">
        <w:t>,</w:t>
      </w:r>
      <w:r w:rsidRPr="003A4DC3">
        <w:rPr>
          <w:i/>
        </w:rPr>
        <w:t xml:space="preserve"> 2020</w:t>
      </w:r>
      <w:r w:rsidRPr="003A4DC3">
        <w:t xml:space="preserve">. </w:t>
      </w:r>
      <w:hyperlink r:id="rId35" w:history="1">
        <w:r w:rsidRPr="003A4DC3">
          <w:rPr>
            <w:rStyle w:val="Hyperlink"/>
          </w:rPr>
          <w:t>https://doi.org/Artn</w:t>
        </w:r>
      </w:hyperlink>
      <w:r w:rsidRPr="003A4DC3">
        <w:t xml:space="preserve"> 4392581</w:t>
      </w:r>
    </w:p>
    <w:p w14:paraId="53BE6892" w14:textId="77777777" w:rsidR="003A4DC3" w:rsidRPr="003A4DC3" w:rsidRDefault="003A4DC3" w:rsidP="003A4DC3">
      <w:pPr>
        <w:pStyle w:val="EndNoteBibliography"/>
        <w:ind w:left="720" w:hanging="720"/>
      </w:pPr>
      <w:r w:rsidRPr="003A4DC3">
        <w:t xml:space="preserve">10.1155/2020/4392581 </w:t>
      </w:r>
    </w:p>
    <w:p w14:paraId="368B1537" w14:textId="77777777" w:rsidR="003A4DC3" w:rsidRPr="003A4DC3" w:rsidRDefault="003A4DC3" w:rsidP="003A4DC3">
      <w:pPr>
        <w:pStyle w:val="EndNoteBibliography"/>
        <w:ind w:left="720" w:hanging="720"/>
      </w:pPr>
      <w:r w:rsidRPr="003A4DC3">
        <w:t xml:space="preserve">Tran, Q. A., Grimstad, G., &amp; </w:t>
      </w:r>
      <w:proofErr w:type="spellStart"/>
      <w:r w:rsidRPr="003A4DC3">
        <w:t>Ghoreishian</w:t>
      </w:r>
      <w:proofErr w:type="spellEnd"/>
      <w:r w:rsidRPr="003A4DC3">
        <w:t xml:space="preserve"> </w:t>
      </w:r>
      <w:proofErr w:type="spellStart"/>
      <w:r w:rsidRPr="003A4DC3">
        <w:t>Amiri</w:t>
      </w:r>
      <w:proofErr w:type="spellEnd"/>
      <w:r w:rsidRPr="003A4DC3">
        <w:t xml:space="preserve">, S. A. (2022). MPMICE: A </w:t>
      </w:r>
      <w:proofErr w:type="spellStart"/>
      <w:r w:rsidRPr="003A4DC3">
        <w:t>hybrid</w:t>
      </w:r>
      <w:proofErr w:type="spellEnd"/>
      <w:r w:rsidRPr="003A4DC3">
        <w:t xml:space="preserve"> MPM-CFD model for </w:t>
      </w:r>
      <w:proofErr w:type="spellStart"/>
      <w:r w:rsidRPr="003A4DC3">
        <w:t>simulating</w:t>
      </w:r>
      <w:proofErr w:type="spellEnd"/>
      <w:r w:rsidRPr="003A4DC3">
        <w:t xml:space="preserve"> </w:t>
      </w:r>
      <w:proofErr w:type="spellStart"/>
      <w:r w:rsidRPr="003A4DC3">
        <w:t>coupled</w:t>
      </w:r>
      <w:proofErr w:type="spellEnd"/>
      <w:r w:rsidRPr="003A4DC3">
        <w:t xml:space="preserve"> </w:t>
      </w:r>
      <w:proofErr w:type="spellStart"/>
      <w:r w:rsidRPr="003A4DC3">
        <w:t>problems</w:t>
      </w:r>
      <w:proofErr w:type="spellEnd"/>
      <w:r w:rsidRPr="003A4DC3">
        <w:t xml:space="preserve"> in </w:t>
      </w:r>
      <w:proofErr w:type="spellStart"/>
      <w:r w:rsidRPr="003A4DC3">
        <w:t>porous</w:t>
      </w:r>
      <w:proofErr w:type="spellEnd"/>
      <w:r w:rsidRPr="003A4DC3">
        <w:t xml:space="preserve"> media. Application </w:t>
      </w:r>
      <w:proofErr w:type="spellStart"/>
      <w:r w:rsidRPr="003A4DC3">
        <w:t>to</w:t>
      </w:r>
      <w:proofErr w:type="spellEnd"/>
      <w:r w:rsidRPr="003A4DC3">
        <w:t xml:space="preserve"> </w:t>
      </w:r>
      <w:proofErr w:type="spellStart"/>
      <w:r w:rsidRPr="003A4DC3">
        <w:t>earthquake-induced</w:t>
      </w:r>
      <w:proofErr w:type="spellEnd"/>
      <w:r w:rsidRPr="003A4DC3">
        <w:t xml:space="preserve"> </w:t>
      </w:r>
      <w:proofErr w:type="spellStart"/>
      <w:r w:rsidRPr="003A4DC3">
        <w:t>submarine</w:t>
      </w:r>
      <w:proofErr w:type="spellEnd"/>
      <w:r w:rsidRPr="003A4DC3">
        <w:t xml:space="preserve"> </w:t>
      </w:r>
      <w:proofErr w:type="spellStart"/>
      <w:r w:rsidRPr="003A4DC3">
        <w:t>landslides</w:t>
      </w:r>
      <w:proofErr w:type="spellEnd"/>
      <w:r w:rsidRPr="003A4DC3">
        <w:t xml:space="preserve">. </w:t>
      </w:r>
      <w:proofErr w:type="spellStart"/>
      <w:proofErr w:type="gramStart"/>
      <w:r w:rsidRPr="003A4DC3">
        <w:rPr>
          <w:i/>
        </w:rPr>
        <w:t>arXiv</w:t>
      </w:r>
      <w:proofErr w:type="spellEnd"/>
      <w:proofErr w:type="gramEnd"/>
      <w:r w:rsidRPr="003A4DC3">
        <w:rPr>
          <w:i/>
        </w:rPr>
        <w:t xml:space="preserve"> preprint</w:t>
      </w:r>
      <w:r w:rsidRPr="003A4DC3">
        <w:t xml:space="preserve">. </w:t>
      </w:r>
    </w:p>
    <w:p w14:paraId="33AB5210" w14:textId="0D468070" w:rsidR="003A4DC3" w:rsidRPr="003A4DC3" w:rsidRDefault="003A4DC3" w:rsidP="003A4DC3">
      <w:pPr>
        <w:pStyle w:val="EndNoteBibliography"/>
        <w:ind w:left="720" w:hanging="720"/>
      </w:pPr>
      <w:r w:rsidRPr="003A4DC3">
        <w:t xml:space="preserve">Tran, Q. A., &amp; </w:t>
      </w:r>
      <w:proofErr w:type="spellStart"/>
      <w:r w:rsidRPr="003A4DC3">
        <w:t>Solowski</w:t>
      </w:r>
      <w:proofErr w:type="spellEnd"/>
      <w:r w:rsidRPr="003A4DC3">
        <w:t xml:space="preserve">, W. (2019). </w:t>
      </w:r>
      <w:proofErr w:type="spellStart"/>
      <w:r w:rsidRPr="003A4DC3">
        <w:t>Generalized</w:t>
      </w:r>
      <w:proofErr w:type="spellEnd"/>
      <w:r w:rsidRPr="003A4DC3">
        <w:t xml:space="preserve"> </w:t>
      </w:r>
      <w:proofErr w:type="spellStart"/>
      <w:r w:rsidRPr="003A4DC3">
        <w:t>Interpolation</w:t>
      </w:r>
      <w:proofErr w:type="spellEnd"/>
      <w:r w:rsidRPr="003A4DC3">
        <w:t xml:space="preserve"> </w:t>
      </w:r>
      <w:proofErr w:type="spellStart"/>
      <w:r w:rsidRPr="003A4DC3">
        <w:t>Material</w:t>
      </w:r>
      <w:proofErr w:type="spellEnd"/>
      <w:r w:rsidRPr="003A4DC3">
        <w:t xml:space="preserve"> Point Method </w:t>
      </w:r>
      <w:proofErr w:type="spellStart"/>
      <w:r w:rsidRPr="003A4DC3">
        <w:t>modelling</w:t>
      </w:r>
      <w:proofErr w:type="spellEnd"/>
      <w:r w:rsidRPr="003A4DC3">
        <w:t xml:space="preserve"> of large </w:t>
      </w:r>
      <w:proofErr w:type="spellStart"/>
      <w:r w:rsidRPr="003A4DC3">
        <w:t>deformation</w:t>
      </w:r>
      <w:proofErr w:type="spellEnd"/>
      <w:r w:rsidRPr="003A4DC3">
        <w:t xml:space="preserve"> </w:t>
      </w:r>
      <w:proofErr w:type="spellStart"/>
      <w:r w:rsidRPr="003A4DC3">
        <w:t>problems</w:t>
      </w:r>
      <w:proofErr w:type="spellEnd"/>
      <w:r w:rsidRPr="003A4DC3">
        <w:t xml:space="preserve"> </w:t>
      </w:r>
      <w:proofErr w:type="spellStart"/>
      <w:r w:rsidRPr="003A4DC3">
        <w:t>including</w:t>
      </w:r>
      <w:proofErr w:type="spellEnd"/>
      <w:r w:rsidRPr="003A4DC3">
        <w:t xml:space="preserve"> </w:t>
      </w:r>
      <w:proofErr w:type="spellStart"/>
      <w:r w:rsidRPr="003A4DC3">
        <w:t>strain-rate</w:t>
      </w:r>
      <w:proofErr w:type="spellEnd"/>
      <w:r w:rsidRPr="003A4DC3">
        <w:t xml:space="preserve"> </w:t>
      </w:r>
      <w:proofErr w:type="spellStart"/>
      <w:r w:rsidRPr="003A4DC3">
        <w:t>effects</w:t>
      </w:r>
      <w:proofErr w:type="spellEnd"/>
      <w:r w:rsidRPr="003A4DC3">
        <w:t xml:space="preserve"> - Application </w:t>
      </w:r>
      <w:proofErr w:type="spellStart"/>
      <w:r w:rsidRPr="003A4DC3">
        <w:t>to</w:t>
      </w:r>
      <w:proofErr w:type="spellEnd"/>
      <w:r w:rsidRPr="003A4DC3">
        <w:t xml:space="preserve"> </w:t>
      </w:r>
      <w:proofErr w:type="spellStart"/>
      <w:r w:rsidRPr="003A4DC3">
        <w:t>penetration</w:t>
      </w:r>
      <w:proofErr w:type="spellEnd"/>
      <w:r w:rsidRPr="003A4DC3">
        <w:t xml:space="preserve"> </w:t>
      </w:r>
      <w:proofErr w:type="spellStart"/>
      <w:r w:rsidRPr="003A4DC3">
        <w:t>and</w:t>
      </w:r>
      <w:proofErr w:type="spellEnd"/>
      <w:r w:rsidRPr="003A4DC3">
        <w:t xml:space="preserve"> </w:t>
      </w:r>
      <w:proofErr w:type="spellStart"/>
      <w:r w:rsidRPr="003A4DC3">
        <w:t>progressive</w:t>
      </w:r>
      <w:proofErr w:type="spellEnd"/>
      <w:r w:rsidRPr="003A4DC3">
        <w:t xml:space="preserve"> failure </w:t>
      </w:r>
      <w:proofErr w:type="spellStart"/>
      <w:r w:rsidRPr="003A4DC3">
        <w:t>problems</w:t>
      </w:r>
      <w:proofErr w:type="spellEnd"/>
      <w:r w:rsidRPr="003A4DC3">
        <w:t xml:space="preserve">. </w:t>
      </w:r>
      <w:r w:rsidRPr="003A4DC3">
        <w:rPr>
          <w:i/>
        </w:rPr>
        <w:t xml:space="preserve">Computers </w:t>
      </w:r>
      <w:proofErr w:type="spellStart"/>
      <w:r w:rsidRPr="003A4DC3">
        <w:rPr>
          <w:i/>
        </w:rPr>
        <w:t>and</w:t>
      </w:r>
      <w:proofErr w:type="spellEnd"/>
      <w:r w:rsidRPr="003A4DC3">
        <w:rPr>
          <w:i/>
        </w:rPr>
        <w:t xml:space="preserve"> </w:t>
      </w:r>
      <w:proofErr w:type="spellStart"/>
      <w:r w:rsidRPr="003A4DC3">
        <w:rPr>
          <w:i/>
        </w:rPr>
        <w:t>Geotechnics</w:t>
      </w:r>
      <w:proofErr w:type="spellEnd"/>
      <w:r w:rsidRPr="003A4DC3">
        <w:t>,</w:t>
      </w:r>
      <w:r w:rsidRPr="003A4DC3">
        <w:rPr>
          <w:i/>
        </w:rPr>
        <w:t xml:space="preserve"> 106</w:t>
      </w:r>
      <w:r w:rsidRPr="003A4DC3">
        <w:t xml:space="preserve">, 249-265. </w:t>
      </w:r>
      <w:hyperlink r:id="rId36" w:history="1">
        <w:r w:rsidRPr="003A4DC3">
          <w:rPr>
            <w:rStyle w:val="Hyperlink"/>
          </w:rPr>
          <w:t>https://doi.org/10.1016/j.compgeo.2018.10.020</w:t>
        </w:r>
      </w:hyperlink>
      <w:r w:rsidRPr="003A4DC3">
        <w:t xml:space="preserve"> </w:t>
      </w:r>
    </w:p>
    <w:p w14:paraId="7C44F680" w14:textId="77777777" w:rsidR="003A4DC3" w:rsidRPr="003A4DC3" w:rsidRDefault="003A4DC3" w:rsidP="003A4DC3">
      <w:pPr>
        <w:pStyle w:val="EndNoteBibliography"/>
        <w:ind w:left="720" w:hanging="720"/>
      </w:pPr>
      <w:r w:rsidRPr="003A4DC3">
        <w:t xml:space="preserve">Tran, Q. A., &amp; </w:t>
      </w:r>
      <w:proofErr w:type="spellStart"/>
      <w:r w:rsidRPr="003A4DC3">
        <w:t>Sołowski</w:t>
      </w:r>
      <w:proofErr w:type="spellEnd"/>
      <w:r w:rsidRPr="003A4DC3">
        <w:t xml:space="preserve">, W. (2019). </w:t>
      </w:r>
      <w:proofErr w:type="spellStart"/>
      <w:r w:rsidRPr="003A4DC3">
        <w:t>Generalized</w:t>
      </w:r>
      <w:proofErr w:type="spellEnd"/>
      <w:r w:rsidRPr="003A4DC3">
        <w:t xml:space="preserve"> </w:t>
      </w:r>
      <w:proofErr w:type="spellStart"/>
      <w:r w:rsidRPr="003A4DC3">
        <w:t>Interpolation</w:t>
      </w:r>
      <w:proofErr w:type="spellEnd"/>
      <w:r w:rsidRPr="003A4DC3">
        <w:t xml:space="preserve"> </w:t>
      </w:r>
      <w:proofErr w:type="spellStart"/>
      <w:r w:rsidRPr="003A4DC3">
        <w:t>Material</w:t>
      </w:r>
      <w:proofErr w:type="spellEnd"/>
      <w:r w:rsidRPr="003A4DC3">
        <w:t xml:space="preserve"> Point Method </w:t>
      </w:r>
      <w:proofErr w:type="spellStart"/>
      <w:r w:rsidRPr="003A4DC3">
        <w:t>modelling</w:t>
      </w:r>
      <w:proofErr w:type="spellEnd"/>
      <w:r w:rsidRPr="003A4DC3">
        <w:t xml:space="preserve"> of large </w:t>
      </w:r>
      <w:proofErr w:type="spellStart"/>
      <w:r w:rsidRPr="003A4DC3">
        <w:t>deformation</w:t>
      </w:r>
      <w:proofErr w:type="spellEnd"/>
      <w:r w:rsidRPr="003A4DC3">
        <w:t xml:space="preserve"> </w:t>
      </w:r>
      <w:proofErr w:type="spellStart"/>
      <w:r w:rsidRPr="003A4DC3">
        <w:t>problems</w:t>
      </w:r>
      <w:proofErr w:type="spellEnd"/>
      <w:r w:rsidRPr="003A4DC3">
        <w:t xml:space="preserve"> </w:t>
      </w:r>
      <w:proofErr w:type="spellStart"/>
      <w:r w:rsidRPr="003A4DC3">
        <w:t>including</w:t>
      </w:r>
      <w:proofErr w:type="spellEnd"/>
      <w:r w:rsidRPr="003A4DC3">
        <w:t xml:space="preserve"> </w:t>
      </w:r>
      <w:proofErr w:type="spellStart"/>
      <w:r w:rsidRPr="003A4DC3">
        <w:t>strain-rate</w:t>
      </w:r>
      <w:proofErr w:type="spellEnd"/>
      <w:r w:rsidRPr="003A4DC3">
        <w:t xml:space="preserve"> </w:t>
      </w:r>
      <w:proofErr w:type="spellStart"/>
      <w:r w:rsidRPr="003A4DC3">
        <w:t>effects</w:t>
      </w:r>
      <w:proofErr w:type="spellEnd"/>
      <w:r w:rsidRPr="003A4DC3">
        <w:t xml:space="preserve"> – Application </w:t>
      </w:r>
      <w:proofErr w:type="spellStart"/>
      <w:r w:rsidRPr="003A4DC3">
        <w:t>to</w:t>
      </w:r>
      <w:proofErr w:type="spellEnd"/>
      <w:r w:rsidRPr="003A4DC3">
        <w:t xml:space="preserve"> </w:t>
      </w:r>
      <w:proofErr w:type="spellStart"/>
      <w:r w:rsidRPr="003A4DC3">
        <w:t>penetration</w:t>
      </w:r>
      <w:proofErr w:type="spellEnd"/>
      <w:r w:rsidRPr="003A4DC3">
        <w:t xml:space="preserve"> </w:t>
      </w:r>
      <w:proofErr w:type="spellStart"/>
      <w:r w:rsidRPr="003A4DC3">
        <w:t>and</w:t>
      </w:r>
      <w:proofErr w:type="spellEnd"/>
      <w:r w:rsidRPr="003A4DC3">
        <w:t xml:space="preserve"> </w:t>
      </w:r>
      <w:proofErr w:type="spellStart"/>
      <w:r w:rsidRPr="003A4DC3">
        <w:t>progressive</w:t>
      </w:r>
      <w:proofErr w:type="spellEnd"/>
      <w:r w:rsidRPr="003A4DC3">
        <w:t xml:space="preserve"> failure </w:t>
      </w:r>
      <w:proofErr w:type="spellStart"/>
      <w:r w:rsidRPr="003A4DC3">
        <w:t>problems</w:t>
      </w:r>
      <w:proofErr w:type="spellEnd"/>
      <w:r w:rsidRPr="003A4DC3">
        <w:t xml:space="preserve">. </w:t>
      </w:r>
      <w:r w:rsidRPr="003A4DC3">
        <w:rPr>
          <w:i/>
        </w:rPr>
        <w:t xml:space="preserve">Computers </w:t>
      </w:r>
      <w:proofErr w:type="spellStart"/>
      <w:r w:rsidRPr="003A4DC3">
        <w:rPr>
          <w:i/>
        </w:rPr>
        <w:t>and</w:t>
      </w:r>
      <w:proofErr w:type="spellEnd"/>
      <w:r w:rsidRPr="003A4DC3">
        <w:rPr>
          <w:i/>
        </w:rPr>
        <w:t xml:space="preserve"> </w:t>
      </w:r>
      <w:proofErr w:type="spellStart"/>
      <w:r w:rsidRPr="003A4DC3">
        <w:rPr>
          <w:i/>
        </w:rPr>
        <w:t>Geotechnics</w:t>
      </w:r>
      <w:proofErr w:type="spellEnd"/>
      <w:r w:rsidRPr="003A4DC3">
        <w:t>,</w:t>
      </w:r>
      <w:r w:rsidRPr="003A4DC3">
        <w:rPr>
          <w:i/>
        </w:rPr>
        <w:t xml:space="preserve"> 106</w:t>
      </w:r>
      <w:r w:rsidRPr="003A4DC3">
        <w:t xml:space="preserve">, 249-265. </w:t>
      </w:r>
    </w:p>
    <w:p w14:paraId="4853C577" w14:textId="5D88B9CF" w:rsidR="003A4DC3" w:rsidRPr="003A4DC3" w:rsidRDefault="003A4DC3" w:rsidP="003A4DC3">
      <w:pPr>
        <w:pStyle w:val="EndNoteBibliography"/>
        <w:ind w:left="720" w:hanging="720"/>
      </w:pPr>
      <w:r w:rsidRPr="003A4DC3">
        <w:t xml:space="preserve">Tran, Q. A., </w:t>
      </w:r>
      <w:proofErr w:type="spellStart"/>
      <w:r w:rsidRPr="003A4DC3">
        <w:t>Solowski</w:t>
      </w:r>
      <w:proofErr w:type="spellEnd"/>
      <w:r w:rsidRPr="003A4DC3">
        <w:t xml:space="preserve">, W., </w:t>
      </w:r>
      <w:proofErr w:type="spellStart"/>
      <w:r w:rsidRPr="003A4DC3">
        <w:t>Karstunen</w:t>
      </w:r>
      <w:proofErr w:type="spellEnd"/>
      <w:r w:rsidRPr="003A4DC3">
        <w:t xml:space="preserve">, M., &amp; </w:t>
      </w:r>
      <w:proofErr w:type="spellStart"/>
      <w:r w:rsidRPr="003A4DC3">
        <w:t>Korkiala-Tanttu</w:t>
      </w:r>
      <w:proofErr w:type="spellEnd"/>
      <w:r w:rsidRPr="003A4DC3">
        <w:t xml:space="preserve">, L. (2017a). </w:t>
      </w:r>
      <w:proofErr w:type="spellStart"/>
      <w:r w:rsidRPr="003A4DC3">
        <w:t>Modelling</w:t>
      </w:r>
      <w:proofErr w:type="spellEnd"/>
      <w:r w:rsidRPr="003A4DC3">
        <w:t xml:space="preserve"> of </w:t>
      </w:r>
      <w:proofErr w:type="spellStart"/>
      <w:r w:rsidRPr="003A4DC3">
        <w:t>fall-cone</w:t>
      </w:r>
      <w:proofErr w:type="spellEnd"/>
      <w:r w:rsidRPr="003A4DC3">
        <w:t xml:space="preserve"> tests </w:t>
      </w:r>
      <w:proofErr w:type="spellStart"/>
      <w:r w:rsidRPr="003A4DC3">
        <w:t>with</w:t>
      </w:r>
      <w:proofErr w:type="spellEnd"/>
      <w:r w:rsidRPr="003A4DC3">
        <w:t xml:space="preserve"> </w:t>
      </w:r>
      <w:proofErr w:type="spellStart"/>
      <w:r w:rsidRPr="003A4DC3">
        <w:t>strain-rate</w:t>
      </w:r>
      <w:proofErr w:type="spellEnd"/>
      <w:r w:rsidRPr="003A4DC3">
        <w:t xml:space="preserve"> </w:t>
      </w:r>
      <w:proofErr w:type="spellStart"/>
      <w:r w:rsidRPr="003A4DC3">
        <w:t>effects</w:t>
      </w:r>
      <w:proofErr w:type="spellEnd"/>
      <w:r w:rsidRPr="003A4DC3">
        <w:t xml:space="preserve">. </w:t>
      </w:r>
      <w:proofErr w:type="spellStart"/>
      <w:r w:rsidRPr="003A4DC3">
        <w:rPr>
          <w:i/>
        </w:rPr>
        <w:t>Proceedings</w:t>
      </w:r>
      <w:proofErr w:type="spellEnd"/>
      <w:r w:rsidRPr="003A4DC3">
        <w:rPr>
          <w:i/>
        </w:rPr>
        <w:t xml:space="preserve"> of </w:t>
      </w:r>
      <w:proofErr w:type="spellStart"/>
      <w:r w:rsidRPr="003A4DC3">
        <w:rPr>
          <w:i/>
        </w:rPr>
        <w:t>the</w:t>
      </w:r>
      <w:proofErr w:type="spellEnd"/>
      <w:r w:rsidRPr="003A4DC3">
        <w:rPr>
          <w:i/>
        </w:rPr>
        <w:t xml:space="preserve"> 1st International Conference on </w:t>
      </w:r>
      <w:proofErr w:type="spellStart"/>
      <w:r w:rsidRPr="003A4DC3">
        <w:rPr>
          <w:i/>
        </w:rPr>
        <w:t>the</w:t>
      </w:r>
      <w:proofErr w:type="spellEnd"/>
      <w:r w:rsidRPr="003A4DC3">
        <w:rPr>
          <w:i/>
        </w:rPr>
        <w:t xml:space="preserve"> </w:t>
      </w:r>
      <w:proofErr w:type="spellStart"/>
      <w:r w:rsidRPr="003A4DC3">
        <w:rPr>
          <w:i/>
        </w:rPr>
        <w:t>Material</w:t>
      </w:r>
      <w:proofErr w:type="spellEnd"/>
      <w:r w:rsidRPr="003A4DC3">
        <w:rPr>
          <w:i/>
        </w:rPr>
        <w:t xml:space="preserve"> Point Method (</w:t>
      </w:r>
      <w:proofErr w:type="spellStart"/>
      <w:r w:rsidRPr="003A4DC3">
        <w:rPr>
          <w:i/>
        </w:rPr>
        <w:t>Mpm</w:t>
      </w:r>
      <w:proofErr w:type="spellEnd"/>
      <w:r w:rsidRPr="003A4DC3">
        <w:rPr>
          <w:i/>
        </w:rPr>
        <w:t xml:space="preserve"> 2017)</w:t>
      </w:r>
      <w:r w:rsidRPr="003A4DC3">
        <w:t>,</w:t>
      </w:r>
      <w:r w:rsidRPr="003A4DC3">
        <w:rPr>
          <w:i/>
        </w:rPr>
        <w:t xml:space="preserve"> 175</w:t>
      </w:r>
      <w:r w:rsidRPr="003A4DC3">
        <w:t xml:space="preserve">, 293-301. </w:t>
      </w:r>
      <w:hyperlink r:id="rId37" w:history="1">
        <w:r w:rsidRPr="003A4DC3">
          <w:rPr>
            <w:rStyle w:val="Hyperlink"/>
          </w:rPr>
          <w:t>https://doi.org/10.1016/j.proeng.2017.01.029</w:t>
        </w:r>
      </w:hyperlink>
      <w:r w:rsidRPr="003A4DC3">
        <w:t xml:space="preserve"> </w:t>
      </w:r>
    </w:p>
    <w:p w14:paraId="5FAAE05D" w14:textId="77777777" w:rsidR="003A4DC3" w:rsidRPr="003A4DC3" w:rsidRDefault="003A4DC3" w:rsidP="003A4DC3">
      <w:pPr>
        <w:pStyle w:val="EndNoteBibliography"/>
        <w:ind w:left="720" w:hanging="720"/>
      </w:pPr>
      <w:r w:rsidRPr="003A4DC3">
        <w:t xml:space="preserve">Tran, Q. A., </w:t>
      </w:r>
      <w:proofErr w:type="spellStart"/>
      <w:r w:rsidRPr="003A4DC3">
        <w:t>Solowski</w:t>
      </w:r>
      <w:proofErr w:type="spellEnd"/>
      <w:r w:rsidRPr="003A4DC3">
        <w:t xml:space="preserve">, W., Thakur, V., &amp; </w:t>
      </w:r>
      <w:proofErr w:type="spellStart"/>
      <w:r w:rsidRPr="003A4DC3">
        <w:t>Karstunen</w:t>
      </w:r>
      <w:proofErr w:type="spellEnd"/>
      <w:r w:rsidRPr="003A4DC3">
        <w:t xml:space="preserve">, M. (2017b). </w:t>
      </w:r>
      <w:proofErr w:type="spellStart"/>
      <w:r w:rsidRPr="003A4DC3">
        <w:t>Modelling</w:t>
      </w:r>
      <w:proofErr w:type="spellEnd"/>
      <w:r w:rsidRPr="003A4DC3">
        <w:t xml:space="preserve"> of </w:t>
      </w:r>
      <w:proofErr w:type="spellStart"/>
      <w:r w:rsidRPr="003A4DC3">
        <w:t>the</w:t>
      </w:r>
      <w:proofErr w:type="spellEnd"/>
      <w:r w:rsidRPr="003A4DC3">
        <w:t xml:space="preserve"> </w:t>
      </w:r>
      <w:proofErr w:type="spellStart"/>
      <w:r w:rsidRPr="003A4DC3">
        <w:t>Quickness</w:t>
      </w:r>
      <w:proofErr w:type="spellEnd"/>
      <w:r w:rsidRPr="003A4DC3">
        <w:t xml:space="preserve"> Test of </w:t>
      </w:r>
      <w:proofErr w:type="spellStart"/>
      <w:r w:rsidRPr="003A4DC3">
        <w:t>Sensitive</w:t>
      </w:r>
      <w:proofErr w:type="spellEnd"/>
      <w:r w:rsidRPr="003A4DC3">
        <w:t xml:space="preserve"> </w:t>
      </w:r>
      <w:proofErr w:type="spellStart"/>
      <w:r w:rsidRPr="003A4DC3">
        <w:t>Clays</w:t>
      </w:r>
      <w:proofErr w:type="spellEnd"/>
      <w:r w:rsidRPr="003A4DC3">
        <w:t xml:space="preserve"> Using </w:t>
      </w:r>
      <w:proofErr w:type="spellStart"/>
      <w:r w:rsidRPr="003A4DC3">
        <w:t>the</w:t>
      </w:r>
      <w:proofErr w:type="spellEnd"/>
      <w:r w:rsidRPr="003A4DC3">
        <w:t xml:space="preserve"> </w:t>
      </w:r>
      <w:proofErr w:type="spellStart"/>
      <w:r w:rsidRPr="003A4DC3">
        <w:t>Generalized</w:t>
      </w:r>
      <w:proofErr w:type="spellEnd"/>
      <w:r w:rsidRPr="003A4DC3">
        <w:t xml:space="preserve"> </w:t>
      </w:r>
      <w:proofErr w:type="spellStart"/>
      <w:r w:rsidRPr="003A4DC3">
        <w:t>Interpolation</w:t>
      </w:r>
      <w:proofErr w:type="spellEnd"/>
      <w:r w:rsidRPr="003A4DC3">
        <w:t xml:space="preserve"> </w:t>
      </w:r>
      <w:proofErr w:type="spellStart"/>
      <w:r w:rsidRPr="003A4DC3">
        <w:t>Material</w:t>
      </w:r>
      <w:proofErr w:type="spellEnd"/>
      <w:r w:rsidRPr="003A4DC3">
        <w:t xml:space="preserve"> Point Method. </w:t>
      </w:r>
      <w:proofErr w:type="spellStart"/>
      <w:r w:rsidRPr="003A4DC3">
        <w:t>Landslides</w:t>
      </w:r>
      <w:proofErr w:type="spellEnd"/>
      <w:r w:rsidRPr="003A4DC3">
        <w:t xml:space="preserve"> in </w:t>
      </w:r>
      <w:proofErr w:type="spellStart"/>
      <w:r w:rsidRPr="003A4DC3">
        <w:t>Sensitive</w:t>
      </w:r>
      <w:proofErr w:type="spellEnd"/>
      <w:r w:rsidRPr="003A4DC3">
        <w:t xml:space="preserve"> </w:t>
      </w:r>
      <w:proofErr w:type="spellStart"/>
      <w:r w:rsidRPr="003A4DC3">
        <w:t>Clays</w:t>
      </w:r>
      <w:proofErr w:type="spellEnd"/>
      <w:r w:rsidRPr="003A4DC3">
        <w:t xml:space="preserve">. Advances in Natural </w:t>
      </w:r>
      <w:proofErr w:type="spellStart"/>
      <w:r w:rsidRPr="003A4DC3">
        <w:t>and</w:t>
      </w:r>
      <w:proofErr w:type="spellEnd"/>
      <w:r w:rsidRPr="003A4DC3">
        <w:t xml:space="preserve"> </w:t>
      </w:r>
      <w:proofErr w:type="spellStart"/>
      <w:r w:rsidRPr="003A4DC3">
        <w:t>Technological</w:t>
      </w:r>
      <w:proofErr w:type="spellEnd"/>
      <w:r w:rsidRPr="003A4DC3">
        <w:t xml:space="preserve"> Hazards Research, </w:t>
      </w:r>
    </w:p>
    <w:p w14:paraId="2F3CAF41" w14:textId="77777777" w:rsidR="003A4DC3" w:rsidRPr="003A4DC3" w:rsidRDefault="003A4DC3" w:rsidP="003A4DC3">
      <w:pPr>
        <w:pStyle w:val="EndNoteBibliography"/>
        <w:ind w:left="720" w:hanging="720"/>
      </w:pPr>
      <w:r w:rsidRPr="003A4DC3">
        <w:t xml:space="preserve">Zhang, X., </w:t>
      </w:r>
      <w:proofErr w:type="spellStart"/>
      <w:r w:rsidRPr="003A4DC3">
        <w:t>Onate</w:t>
      </w:r>
      <w:proofErr w:type="spellEnd"/>
      <w:r w:rsidRPr="003A4DC3">
        <w:t xml:space="preserve">, E., Torres, S. A. G., </w:t>
      </w:r>
      <w:proofErr w:type="spellStart"/>
      <w:r w:rsidRPr="003A4DC3">
        <w:t>Bleyer</w:t>
      </w:r>
      <w:proofErr w:type="spellEnd"/>
      <w:r w:rsidRPr="003A4DC3">
        <w:t xml:space="preserve">, J., &amp; </w:t>
      </w:r>
      <w:proofErr w:type="spellStart"/>
      <w:r w:rsidRPr="003A4DC3">
        <w:t>Krabbenhoft</w:t>
      </w:r>
      <w:proofErr w:type="spellEnd"/>
      <w:r w:rsidRPr="003A4DC3">
        <w:t xml:space="preserve">, K. (2019). A </w:t>
      </w:r>
      <w:proofErr w:type="spellStart"/>
      <w:r w:rsidRPr="003A4DC3">
        <w:t>unified</w:t>
      </w:r>
      <w:proofErr w:type="spellEnd"/>
      <w:r w:rsidRPr="003A4DC3">
        <w:t xml:space="preserve"> </w:t>
      </w:r>
      <w:proofErr w:type="spellStart"/>
      <w:r w:rsidRPr="003A4DC3">
        <w:t>Lagrangian</w:t>
      </w:r>
      <w:proofErr w:type="spellEnd"/>
      <w:r w:rsidRPr="003A4DC3">
        <w:t xml:space="preserve"> </w:t>
      </w:r>
      <w:proofErr w:type="spellStart"/>
      <w:r w:rsidRPr="003A4DC3">
        <w:t>formulation</w:t>
      </w:r>
      <w:proofErr w:type="spellEnd"/>
      <w:r w:rsidRPr="003A4DC3">
        <w:t xml:space="preserve"> for </w:t>
      </w:r>
      <w:proofErr w:type="spellStart"/>
      <w:r w:rsidRPr="003A4DC3">
        <w:t>solid</w:t>
      </w:r>
      <w:proofErr w:type="spellEnd"/>
      <w:r w:rsidRPr="003A4DC3">
        <w:t xml:space="preserve"> </w:t>
      </w:r>
      <w:proofErr w:type="spellStart"/>
      <w:r w:rsidRPr="003A4DC3">
        <w:t>and</w:t>
      </w:r>
      <w:proofErr w:type="spellEnd"/>
      <w:r w:rsidRPr="003A4DC3">
        <w:t xml:space="preserve"> </w:t>
      </w:r>
      <w:proofErr w:type="spellStart"/>
      <w:r w:rsidRPr="003A4DC3">
        <w:t>fluid</w:t>
      </w:r>
      <w:proofErr w:type="spellEnd"/>
      <w:r w:rsidRPr="003A4DC3">
        <w:t xml:space="preserve"> </w:t>
      </w:r>
      <w:proofErr w:type="spellStart"/>
      <w:r w:rsidRPr="003A4DC3">
        <w:t>dynamics</w:t>
      </w:r>
      <w:proofErr w:type="spellEnd"/>
      <w:r w:rsidRPr="003A4DC3">
        <w:t xml:space="preserve"> </w:t>
      </w:r>
      <w:proofErr w:type="spellStart"/>
      <w:r w:rsidRPr="003A4DC3">
        <w:t>and</w:t>
      </w:r>
      <w:proofErr w:type="spellEnd"/>
      <w:r w:rsidRPr="003A4DC3">
        <w:t xml:space="preserve"> </w:t>
      </w:r>
      <w:proofErr w:type="spellStart"/>
      <w:r w:rsidRPr="003A4DC3">
        <w:t>its</w:t>
      </w:r>
      <w:proofErr w:type="spellEnd"/>
      <w:r w:rsidRPr="003A4DC3">
        <w:t xml:space="preserve"> </w:t>
      </w:r>
      <w:proofErr w:type="spellStart"/>
      <w:r w:rsidRPr="003A4DC3">
        <w:t>possibility</w:t>
      </w:r>
      <w:proofErr w:type="spellEnd"/>
      <w:r w:rsidRPr="003A4DC3">
        <w:t xml:space="preserve"> for </w:t>
      </w:r>
      <w:proofErr w:type="spellStart"/>
      <w:r w:rsidRPr="003A4DC3">
        <w:t>modelling</w:t>
      </w:r>
      <w:proofErr w:type="spellEnd"/>
      <w:r w:rsidRPr="003A4DC3">
        <w:t xml:space="preserve"> </w:t>
      </w:r>
      <w:proofErr w:type="spellStart"/>
      <w:r w:rsidRPr="003A4DC3">
        <w:t>submarine</w:t>
      </w:r>
      <w:proofErr w:type="spellEnd"/>
      <w:r w:rsidRPr="003A4DC3">
        <w:t xml:space="preserve"> </w:t>
      </w:r>
      <w:proofErr w:type="spellStart"/>
      <w:r w:rsidRPr="003A4DC3">
        <w:t>landslides</w:t>
      </w:r>
      <w:proofErr w:type="spellEnd"/>
      <w:r w:rsidRPr="003A4DC3">
        <w:t xml:space="preserve"> </w:t>
      </w:r>
      <w:proofErr w:type="spellStart"/>
      <w:r w:rsidRPr="003A4DC3">
        <w:t>and</w:t>
      </w:r>
      <w:proofErr w:type="spellEnd"/>
      <w:r w:rsidRPr="003A4DC3">
        <w:t xml:space="preserve"> </w:t>
      </w:r>
      <w:proofErr w:type="spellStart"/>
      <w:r w:rsidRPr="003A4DC3">
        <w:t>their</w:t>
      </w:r>
      <w:proofErr w:type="spellEnd"/>
      <w:r w:rsidRPr="003A4DC3">
        <w:t xml:space="preserve"> </w:t>
      </w:r>
      <w:proofErr w:type="spellStart"/>
      <w:r w:rsidRPr="003A4DC3">
        <w:t>consequences</w:t>
      </w:r>
      <w:proofErr w:type="spellEnd"/>
      <w:r w:rsidRPr="003A4DC3">
        <w:t xml:space="preserve">. </w:t>
      </w:r>
      <w:r w:rsidRPr="003A4DC3">
        <w:rPr>
          <w:i/>
        </w:rPr>
        <w:t xml:space="preserve">Computer </w:t>
      </w:r>
      <w:proofErr w:type="spellStart"/>
      <w:r w:rsidRPr="003A4DC3">
        <w:rPr>
          <w:i/>
        </w:rPr>
        <w:t>methods</w:t>
      </w:r>
      <w:proofErr w:type="spellEnd"/>
      <w:r w:rsidRPr="003A4DC3">
        <w:rPr>
          <w:i/>
        </w:rPr>
        <w:t xml:space="preserve"> in </w:t>
      </w:r>
      <w:proofErr w:type="spellStart"/>
      <w:r w:rsidRPr="003A4DC3">
        <w:rPr>
          <w:i/>
        </w:rPr>
        <w:t>applied</w:t>
      </w:r>
      <w:proofErr w:type="spellEnd"/>
      <w:r w:rsidRPr="003A4DC3">
        <w:rPr>
          <w:i/>
        </w:rPr>
        <w:t xml:space="preserve"> </w:t>
      </w:r>
      <w:proofErr w:type="spellStart"/>
      <w:r w:rsidRPr="003A4DC3">
        <w:rPr>
          <w:i/>
        </w:rPr>
        <w:t>mechanics</w:t>
      </w:r>
      <w:proofErr w:type="spellEnd"/>
      <w:r w:rsidRPr="003A4DC3">
        <w:rPr>
          <w:i/>
        </w:rPr>
        <w:t xml:space="preserve"> </w:t>
      </w:r>
      <w:proofErr w:type="spellStart"/>
      <w:r w:rsidRPr="003A4DC3">
        <w:rPr>
          <w:i/>
        </w:rPr>
        <w:t>and</w:t>
      </w:r>
      <w:proofErr w:type="spellEnd"/>
      <w:r w:rsidRPr="003A4DC3">
        <w:rPr>
          <w:i/>
        </w:rPr>
        <w:t xml:space="preserve"> engineering</w:t>
      </w:r>
      <w:r w:rsidRPr="003A4DC3">
        <w:t>,</w:t>
      </w:r>
      <w:r w:rsidRPr="003A4DC3">
        <w:rPr>
          <w:i/>
        </w:rPr>
        <w:t xml:space="preserve"> 343</w:t>
      </w:r>
      <w:r w:rsidRPr="003A4DC3">
        <w:t xml:space="preserve">, 314-338. </w:t>
      </w:r>
    </w:p>
    <w:p w14:paraId="6DF17358" w14:textId="0DCAB05F" w:rsidR="00241913" w:rsidRDefault="00F86A0C" w:rsidP="00AE1E30">
      <w:pPr>
        <w:pStyle w:val="Firstparagraph"/>
        <w:rPr>
          <w:rFonts w:eastAsia="MS Mincho"/>
          <w:snapToGrid w:val="0"/>
          <w:sz w:val="20"/>
          <w:szCs w:val="22"/>
          <w:lang w:val="en-GB" w:eastAsia="ja-JP"/>
        </w:rPr>
      </w:pPr>
      <w:r w:rsidRPr="00241913">
        <w:rPr>
          <w:snapToGrid w:val="0"/>
          <w:sz w:val="20"/>
          <w:lang w:val="en-GB"/>
        </w:rPr>
        <w:fldChar w:fldCharType="end"/>
      </w:r>
    </w:p>
    <w:sectPr w:rsidR="00241913" w:rsidSect="000637F1">
      <w:type w:val="continuous"/>
      <w:pgSz w:w="11907" w:h="16840" w:code="9"/>
      <w:pgMar w:top="1134" w:right="851" w:bottom="1134" w:left="851" w:header="567" w:footer="567" w:gutter="0"/>
      <w:cols w:num="2" w:space="454"/>
      <w:formProt w:val="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Erik Sørlie" w:date="2023-01-24T10:44:00Z" w:initials="ES">
    <w:p w14:paraId="5061C710" w14:textId="77777777" w:rsidR="00B3177F" w:rsidRDefault="00B3177F" w:rsidP="00FD1919">
      <w:pPr>
        <w:pStyle w:val="CommentText"/>
        <w:jc w:val="left"/>
      </w:pPr>
      <w:r>
        <w:rPr>
          <w:rStyle w:val="CommentReference"/>
        </w:rPr>
        <w:annotationRef/>
      </w:r>
      <w:r>
        <w:rPr>
          <w:lang w:val="nb-NO"/>
        </w:rPr>
        <w:t>Should be solid?</w:t>
      </w:r>
    </w:p>
  </w:comment>
  <w:comment w:id="9" w:author="Erik Sørlie" w:date="2023-01-24T10:46:00Z" w:initials="ES">
    <w:p w14:paraId="547E6EA4" w14:textId="77777777" w:rsidR="00B3177F" w:rsidRDefault="00B3177F" w:rsidP="00021D62">
      <w:pPr>
        <w:pStyle w:val="CommentText"/>
        <w:jc w:val="left"/>
      </w:pPr>
      <w:r>
        <w:rPr>
          <w:rStyle w:val="CommentReference"/>
        </w:rPr>
        <w:annotationRef/>
      </w:r>
      <w:r>
        <w:rPr>
          <w:lang w:val="nb-NO"/>
        </w:rPr>
        <w:t>Very low stiffness, much lower than common values</w:t>
      </w:r>
    </w:p>
  </w:comment>
  <w:comment w:id="12" w:author="Erik Sørlie" w:date="2023-01-24T10:50:00Z" w:initials="ES">
    <w:p w14:paraId="523C142D" w14:textId="77777777" w:rsidR="00B3177F" w:rsidRDefault="00B3177F" w:rsidP="00CB0D4F">
      <w:pPr>
        <w:pStyle w:val="CommentText"/>
        <w:jc w:val="left"/>
      </w:pPr>
      <w:r>
        <w:rPr>
          <w:rStyle w:val="CommentReference"/>
        </w:rPr>
        <w:annotationRef/>
      </w:r>
      <w:r>
        <w:rPr>
          <w:lang w:val="nb-NO"/>
        </w:rPr>
        <w:t>Will impose large undrained negative excess pressures during plastic shearing with dilatancy law used</w:t>
      </w:r>
    </w:p>
  </w:comment>
  <w:comment w:id="15" w:author="Erik Sørlie" w:date="2023-01-24T10:51:00Z" w:initials="ES">
    <w:p w14:paraId="52B2E012" w14:textId="77777777" w:rsidR="00B3177F" w:rsidRDefault="00B3177F" w:rsidP="002945A3">
      <w:pPr>
        <w:pStyle w:val="CommentText"/>
        <w:jc w:val="left"/>
      </w:pPr>
      <w:r>
        <w:rPr>
          <w:rStyle w:val="CommentReference"/>
        </w:rPr>
        <w:annotationRef/>
      </w:r>
      <w:r>
        <w:rPr>
          <w:lang w:val="nb-NO"/>
        </w:rPr>
        <w:t>At which T? Specify</w:t>
      </w:r>
    </w:p>
  </w:comment>
  <w:comment w:id="16" w:author="Erik Sørlie" w:date="2023-01-24T10:53:00Z" w:initials="ES">
    <w:p w14:paraId="7B3349CA" w14:textId="77777777" w:rsidR="00B3177F" w:rsidRDefault="00B3177F" w:rsidP="00DE4356">
      <w:pPr>
        <w:pStyle w:val="CommentText"/>
        <w:jc w:val="left"/>
      </w:pPr>
      <w:r>
        <w:rPr>
          <w:rStyle w:val="CommentReference"/>
        </w:rPr>
        <w:annotationRef/>
      </w:r>
      <w:r>
        <w:rPr>
          <w:lang w:val="nb-NO"/>
        </w:rPr>
        <w:t>Include legends, at least for the shear strains. It is auto-scaled? Or between 0 and 1?</w:t>
      </w:r>
    </w:p>
  </w:comment>
  <w:comment w:id="17" w:author="Erik Sørlie" w:date="2023-01-24T10:54:00Z" w:initials="ES">
    <w:p w14:paraId="73D8EBB0" w14:textId="77777777" w:rsidR="00012642" w:rsidRDefault="00012642" w:rsidP="0089146E">
      <w:pPr>
        <w:pStyle w:val="CommentText"/>
        <w:jc w:val="left"/>
      </w:pPr>
      <w:r>
        <w:rPr>
          <w:rStyle w:val="CommentReference"/>
        </w:rPr>
        <w:annotationRef/>
      </w:r>
      <w:r>
        <w:rPr>
          <w:lang w:val="nb-NO"/>
        </w:rPr>
        <w:t>Does the time include the 10s step to obtain the initial stress condition?</w:t>
      </w:r>
    </w:p>
  </w:comment>
  <w:comment w:id="20" w:author="Erik Sørlie" w:date="2023-01-24T10:56:00Z" w:initials="ES">
    <w:p w14:paraId="79DEFF89" w14:textId="77777777" w:rsidR="00012642" w:rsidRDefault="00012642" w:rsidP="00164B58">
      <w:pPr>
        <w:pStyle w:val="CommentText"/>
        <w:jc w:val="left"/>
      </w:pPr>
      <w:r>
        <w:rPr>
          <w:rStyle w:val="CommentReference"/>
        </w:rPr>
        <w:annotationRef/>
      </w:r>
      <w:r>
        <w:rPr>
          <w:lang w:val="nb-NO"/>
        </w:rPr>
        <w:t>Normally, and increase of excess pore-pressure is expected at the shear band, not excess negative pore-pressures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61C710" w15:done="0"/>
  <w15:commentEx w15:paraId="547E6EA4" w15:done="0"/>
  <w15:commentEx w15:paraId="523C142D" w15:done="0"/>
  <w15:commentEx w15:paraId="52B2E012" w15:done="0"/>
  <w15:commentEx w15:paraId="7B3349CA" w15:done="0"/>
  <w15:commentEx w15:paraId="73D8EBB0" w15:done="0"/>
  <w15:commentEx w15:paraId="79DEFF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3528" w16cex:dateUtc="2023-01-24T09:44:00Z"/>
  <w16cex:commentExtensible w16cex:durableId="277A3568" w16cex:dateUtc="2023-01-24T09:46:00Z"/>
  <w16cex:commentExtensible w16cex:durableId="277A366C" w16cex:dateUtc="2023-01-24T09:50:00Z"/>
  <w16cex:commentExtensible w16cex:durableId="277A36C4" w16cex:dateUtc="2023-01-24T09:51:00Z"/>
  <w16cex:commentExtensible w16cex:durableId="277A3711" w16cex:dateUtc="2023-01-24T09:53:00Z"/>
  <w16cex:commentExtensible w16cex:durableId="277A376D" w16cex:dateUtc="2023-01-24T09:54:00Z"/>
  <w16cex:commentExtensible w16cex:durableId="277A37F0" w16cex:dateUtc="2023-01-24T0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61C710" w16cid:durableId="277A3528"/>
  <w16cid:commentId w16cid:paraId="547E6EA4" w16cid:durableId="277A3568"/>
  <w16cid:commentId w16cid:paraId="523C142D" w16cid:durableId="277A366C"/>
  <w16cid:commentId w16cid:paraId="52B2E012" w16cid:durableId="277A36C4"/>
  <w16cid:commentId w16cid:paraId="7B3349CA" w16cid:durableId="277A3711"/>
  <w16cid:commentId w16cid:paraId="73D8EBB0" w16cid:durableId="277A376D"/>
  <w16cid:commentId w16cid:paraId="79DEFF89" w16cid:durableId="277A37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54DA6" w14:textId="77777777" w:rsidR="00670C20" w:rsidRDefault="00670C20">
      <w:r>
        <w:separator/>
      </w:r>
    </w:p>
  </w:endnote>
  <w:endnote w:type="continuationSeparator" w:id="0">
    <w:p w14:paraId="06BA1465" w14:textId="77777777" w:rsidR="00670C20" w:rsidRDefault="00670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5CE219EE-1F63-4CB6-991F-542510AB07EF}"/>
    <w:embedItalic r:id="rId2" w:fontKey="{9A5BA5B9-8B25-42CF-A35A-EFEDFDA47FA6}"/>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3" w:fontKey="{ABF5FE06-3657-4ABA-A67F-F1CAB6DEBA13}"/>
  </w:font>
  <w:font w:name="Cambria Math">
    <w:panose1 w:val="02040503050406030204"/>
    <w:charset w:val="00"/>
    <w:family w:val="roman"/>
    <w:pitch w:val="variable"/>
    <w:sig w:usb0="E00006FF" w:usb1="420024FF" w:usb2="02000000" w:usb3="00000000" w:csb0="0000019F" w:csb1="00000000"/>
    <w:embedRegular r:id="rId4" w:fontKey="{5E2012C6-498D-438F-8E01-FD6859589196}"/>
    <w:embedBold r:id="rId5" w:fontKey="{F4BD7A47-D539-4104-A00C-89BC5D5696B8}"/>
    <w:embedItalic r:id="rId6" w:fontKey="{780AED6B-1A3B-434F-85A6-5FB16527DC65}"/>
    <w:embedBoldItalic r:id="rId7" w:fontKey="{0F9C4FBD-BD6F-4C60-8570-7F1E1A981F87}"/>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6B1C5D73-0890-494B-94D4-AD3017EA05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 xml:space="preserve">ECSMGE-2019 </w:t>
    </w:r>
    <w:r>
      <w:t>– Proceedings</w:t>
    </w:r>
    <w:r>
      <w:tab/>
    </w:r>
    <w:sdt>
      <w:sdtPr>
        <w:id w:val="-776491035"/>
        <w:docPartObj>
          <w:docPartGallery w:val="Page Numbers (Bottom of Page)"/>
          <w:docPartUnique/>
        </w:docPartObj>
      </w:sdtPr>
      <w:sdtContent>
        <w:r>
          <w:t xml:space="preserve">57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337920"/>
      <w:docPartObj>
        <w:docPartGallery w:val="Page Numbers (Bottom of Page)"/>
        <w:docPartUnique/>
      </w:docPartObj>
    </w:sdtPr>
    <w:sdtContent>
      <w:p w14:paraId="0567CFA0" w14:textId="7E24EB22"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727892"/>
      <w:docPartObj>
        <w:docPartGallery w:val="Page Numbers (Bottom of Page)"/>
        <w:docPartUnique/>
      </w:docPartObj>
    </w:sdtPr>
    <w:sdtContent>
      <w:p w14:paraId="051E55D7" w14:textId="0C2B4150" w:rsidR="0068177E" w:rsidRDefault="0068177E" w:rsidP="001B06B0">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839453"/>
      <w:docPartObj>
        <w:docPartGallery w:val="Page Numbers (Bottom of Page)"/>
        <w:docPartUnique/>
      </w:docPartObj>
    </w:sdtPr>
    <w:sdtContent>
      <w:p w14:paraId="7B6C5057" w14:textId="7EA2E7CC"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D465C" w14:textId="77777777" w:rsidR="00670C20" w:rsidRDefault="00670C20" w:rsidP="002805C9">
      <w:pPr>
        <w:ind w:firstLine="0"/>
      </w:pPr>
      <w:r>
        <w:separator/>
      </w:r>
    </w:p>
  </w:footnote>
  <w:footnote w:type="continuationSeparator" w:id="0">
    <w:p w14:paraId="15D3339A" w14:textId="77777777" w:rsidR="00670C20" w:rsidRDefault="00670C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77777777" w:rsidR="0068177E" w:rsidRPr="00DA3B93" w:rsidRDefault="0068177E" w:rsidP="00274DE5">
    <w:pPr>
      <w:pStyle w:val="Header"/>
      <w:tabs>
        <w:tab w:val="clear" w:pos="4536"/>
        <w:tab w:val="clear" w:pos="9072"/>
        <w:tab w:val="left" w:pos="1200"/>
      </w:tabs>
      <w:jc w:val="center"/>
      <w:rPr>
        <w:sz w:val="18"/>
        <w:szCs w:val="18"/>
      </w:rPr>
    </w:pPr>
    <w:r w:rsidRPr="00DA3B93">
      <w:rPr>
        <w:sz w:val="18"/>
        <w:szCs w:val="18"/>
      </w:rPr>
      <w:t>Topic of paper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w:t>
    </w:r>
    <w:r w:rsidRPr="00DA3B93">
      <w:rPr>
        <w:sz w:val="18"/>
        <w:szCs w:val="18"/>
      </w:rPr>
      <w:t>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 xml:space="preserve">Proceedings </w:t>
    </w:r>
    <w:r w:rsidRPr="000516BB">
      <w:rPr>
        <w:b/>
        <w:sz w:val="20"/>
      </w:rPr>
      <w:t>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 w:numId="27" w16cid:durableId="579868715">
    <w:abstractNumId w:val="10"/>
  </w:num>
  <w:num w:numId="28" w16cid:durableId="1449394289">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k Sørlie">
    <w15:presenceInfo w15:providerId="AD" w15:userId="S::eriksorl@ntnu.no::2c5491ce-adcd-474a-977f-c160314632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83&lt;/item&gt;&lt;item&gt;103&lt;/item&gt;&lt;item&gt;104&lt;/item&gt;&lt;item&gt;107&lt;/item&gt;&lt;item&gt;108&lt;/item&gt;&lt;item&gt;109&lt;/item&gt;&lt;/record-ids&gt;&lt;/item&gt;&lt;/Libraries&gt;"/>
  </w:docVars>
  <w:rsids>
    <w:rsidRoot w:val="001C5992"/>
    <w:rsid w:val="00007BD5"/>
    <w:rsid w:val="00010550"/>
    <w:rsid w:val="00012642"/>
    <w:rsid w:val="0002163D"/>
    <w:rsid w:val="000247A0"/>
    <w:rsid w:val="00031900"/>
    <w:rsid w:val="000332A3"/>
    <w:rsid w:val="00037E5A"/>
    <w:rsid w:val="00040259"/>
    <w:rsid w:val="00043577"/>
    <w:rsid w:val="00043FC2"/>
    <w:rsid w:val="0004469A"/>
    <w:rsid w:val="000447E0"/>
    <w:rsid w:val="00046188"/>
    <w:rsid w:val="0004783A"/>
    <w:rsid w:val="000516BB"/>
    <w:rsid w:val="00060883"/>
    <w:rsid w:val="000613EB"/>
    <w:rsid w:val="00061C8F"/>
    <w:rsid w:val="000637F1"/>
    <w:rsid w:val="00064E9C"/>
    <w:rsid w:val="00075898"/>
    <w:rsid w:val="00080A6E"/>
    <w:rsid w:val="00082CDB"/>
    <w:rsid w:val="0008566F"/>
    <w:rsid w:val="0008783D"/>
    <w:rsid w:val="00087F5D"/>
    <w:rsid w:val="000911FC"/>
    <w:rsid w:val="00091DD3"/>
    <w:rsid w:val="0009645B"/>
    <w:rsid w:val="0009705B"/>
    <w:rsid w:val="000A13EC"/>
    <w:rsid w:val="000A238E"/>
    <w:rsid w:val="000A362E"/>
    <w:rsid w:val="000A474D"/>
    <w:rsid w:val="000A612D"/>
    <w:rsid w:val="000B133E"/>
    <w:rsid w:val="000B3A58"/>
    <w:rsid w:val="000B7111"/>
    <w:rsid w:val="000B734D"/>
    <w:rsid w:val="000B76C2"/>
    <w:rsid w:val="000C1878"/>
    <w:rsid w:val="000C626C"/>
    <w:rsid w:val="000D2A42"/>
    <w:rsid w:val="000D6241"/>
    <w:rsid w:val="000E3253"/>
    <w:rsid w:val="000E33CA"/>
    <w:rsid w:val="000E5D58"/>
    <w:rsid w:val="000F4BED"/>
    <w:rsid w:val="00101246"/>
    <w:rsid w:val="00120A08"/>
    <w:rsid w:val="00126270"/>
    <w:rsid w:val="00130829"/>
    <w:rsid w:val="001309D4"/>
    <w:rsid w:val="001310D6"/>
    <w:rsid w:val="001327BB"/>
    <w:rsid w:val="001453DA"/>
    <w:rsid w:val="00151F15"/>
    <w:rsid w:val="0015576B"/>
    <w:rsid w:val="00156E1F"/>
    <w:rsid w:val="0015731F"/>
    <w:rsid w:val="0016463E"/>
    <w:rsid w:val="00173206"/>
    <w:rsid w:val="00183F69"/>
    <w:rsid w:val="00196357"/>
    <w:rsid w:val="001B06B0"/>
    <w:rsid w:val="001B28C0"/>
    <w:rsid w:val="001B2E6F"/>
    <w:rsid w:val="001B65E6"/>
    <w:rsid w:val="001C5992"/>
    <w:rsid w:val="001D0E1A"/>
    <w:rsid w:val="001D18BA"/>
    <w:rsid w:val="001D2DF4"/>
    <w:rsid w:val="001D6FBA"/>
    <w:rsid w:val="001E1935"/>
    <w:rsid w:val="001E760C"/>
    <w:rsid w:val="001E772B"/>
    <w:rsid w:val="001F6F93"/>
    <w:rsid w:val="002122D0"/>
    <w:rsid w:val="00216330"/>
    <w:rsid w:val="00221952"/>
    <w:rsid w:val="002234A0"/>
    <w:rsid w:val="00225F31"/>
    <w:rsid w:val="00227473"/>
    <w:rsid w:val="00233E37"/>
    <w:rsid w:val="00236BE3"/>
    <w:rsid w:val="00236ECB"/>
    <w:rsid w:val="00241913"/>
    <w:rsid w:val="00243E5C"/>
    <w:rsid w:val="00244DB8"/>
    <w:rsid w:val="00254820"/>
    <w:rsid w:val="00261FA7"/>
    <w:rsid w:val="00263854"/>
    <w:rsid w:val="00266485"/>
    <w:rsid w:val="0027105D"/>
    <w:rsid w:val="00274DE5"/>
    <w:rsid w:val="002805C9"/>
    <w:rsid w:val="002927D9"/>
    <w:rsid w:val="002A2F26"/>
    <w:rsid w:val="002B50AC"/>
    <w:rsid w:val="002C4B9D"/>
    <w:rsid w:val="002D0283"/>
    <w:rsid w:val="002E0E77"/>
    <w:rsid w:val="002E35E6"/>
    <w:rsid w:val="00300D54"/>
    <w:rsid w:val="00303AA3"/>
    <w:rsid w:val="00307788"/>
    <w:rsid w:val="00307794"/>
    <w:rsid w:val="00312559"/>
    <w:rsid w:val="00314945"/>
    <w:rsid w:val="00314B14"/>
    <w:rsid w:val="003167E5"/>
    <w:rsid w:val="0032042C"/>
    <w:rsid w:val="003208E2"/>
    <w:rsid w:val="0032091D"/>
    <w:rsid w:val="00321191"/>
    <w:rsid w:val="0032318E"/>
    <w:rsid w:val="00325FCD"/>
    <w:rsid w:val="003419DC"/>
    <w:rsid w:val="00341F32"/>
    <w:rsid w:val="00363C8A"/>
    <w:rsid w:val="00371B67"/>
    <w:rsid w:val="0037285F"/>
    <w:rsid w:val="00374DA0"/>
    <w:rsid w:val="00376D53"/>
    <w:rsid w:val="003773FC"/>
    <w:rsid w:val="00377E71"/>
    <w:rsid w:val="00380DC9"/>
    <w:rsid w:val="0038168F"/>
    <w:rsid w:val="00386257"/>
    <w:rsid w:val="0039160E"/>
    <w:rsid w:val="00393C66"/>
    <w:rsid w:val="003963B0"/>
    <w:rsid w:val="003A4DC3"/>
    <w:rsid w:val="003A5CFB"/>
    <w:rsid w:val="003B3AE5"/>
    <w:rsid w:val="003C41A9"/>
    <w:rsid w:val="003C5305"/>
    <w:rsid w:val="003D17A2"/>
    <w:rsid w:val="003D18AF"/>
    <w:rsid w:val="003D3E3B"/>
    <w:rsid w:val="003D63F6"/>
    <w:rsid w:val="003D7D85"/>
    <w:rsid w:val="003E5C38"/>
    <w:rsid w:val="003E7F5C"/>
    <w:rsid w:val="003F40A7"/>
    <w:rsid w:val="003F6CAB"/>
    <w:rsid w:val="00417CC7"/>
    <w:rsid w:val="00426AAD"/>
    <w:rsid w:val="00427922"/>
    <w:rsid w:val="00437F76"/>
    <w:rsid w:val="004403DD"/>
    <w:rsid w:val="00455BEB"/>
    <w:rsid w:val="00456C73"/>
    <w:rsid w:val="00457F0D"/>
    <w:rsid w:val="00460FFC"/>
    <w:rsid w:val="00461C8A"/>
    <w:rsid w:val="004668E8"/>
    <w:rsid w:val="004710C6"/>
    <w:rsid w:val="004761AC"/>
    <w:rsid w:val="00482422"/>
    <w:rsid w:val="004836AA"/>
    <w:rsid w:val="00483D8D"/>
    <w:rsid w:val="00483F21"/>
    <w:rsid w:val="00495D40"/>
    <w:rsid w:val="004A06F4"/>
    <w:rsid w:val="004A6670"/>
    <w:rsid w:val="004B263E"/>
    <w:rsid w:val="004B52F4"/>
    <w:rsid w:val="004B6A5C"/>
    <w:rsid w:val="004B7756"/>
    <w:rsid w:val="004C1972"/>
    <w:rsid w:val="004C20B4"/>
    <w:rsid w:val="004D2AD9"/>
    <w:rsid w:val="004D45C0"/>
    <w:rsid w:val="004D4DE4"/>
    <w:rsid w:val="004E74B9"/>
    <w:rsid w:val="004E7B36"/>
    <w:rsid w:val="004F043B"/>
    <w:rsid w:val="004F4452"/>
    <w:rsid w:val="004F589D"/>
    <w:rsid w:val="0050482C"/>
    <w:rsid w:val="005072FE"/>
    <w:rsid w:val="00512581"/>
    <w:rsid w:val="00512927"/>
    <w:rsid w:val="00514FFF"/>
    <w:rsid w:val="0052424D"/>
    <w:rsid w:val="00527C07"/>
    <w:rsid w:val="00541E25"/>
    <w:rsid w:val="00543F9F"/>
    <w:rsid w:val="005440C5"/>
    <w:rsid w:val="00544182"/>
    <w:rsid w:val="00544ED2"/>
    <w:rsid w:val="00553B1E"/>
    <w:rsid w:val="00556B19"/>
    <w:rsid w:val="0057028E"/>
    <w:rsid w:val="00571B1C"/>
    <w:rsid w:val="005752E4"/>
    <w:rsid w:val="00581ADF"/>
    <w:rsid w:val="00586DAD"/>
    <w:rsid w:val="00592428"/>
    <w:rsid w:val="00597337"/>
    <w:rsid w:val="005A3199"/>
    <w:rsid w:val="005A5689"/>
    <w:rsid w:val="005A5881"/>
    <w:rsid w:val="005B1B65"/>
    <w:rsid w:val="005B6594"/>
    <w:rsid w:val="005B7AA6"/>
    <w:rsid w:val="005C1B7D"/>
    <w:rsid w:val="005C3C66"/>
    <w:rsid w:val="005C7F00"/>
    <w:rsid w:val="005D6B6B"/>
    <w:rsid w:val="005D6C8C"/>
    <w:rsid w:val="005E0C81"/>
    <w:rsid w:val="005F52CA"/>
    <w:rsid w:val="00604411"/>
    <w:rsid w:val="00616799"/>
    <w:rsid w:val="00622145"/>
    <w:rsid w:val="006249B8"/>
    <w:rsid w:val="00624CB5"/>
    <w:rsid w:val="0062559E"/>
    <w:rsid w:val="0064644A"/>
    <w:rsid w:val="00647D51"/>
    <w:rsid w:val="00652420"/>
    <w:rsid w:val="00652F93"/>
    <w:rsid w:val="00670792"/>
    <w:rsid w:val="00670C20"/>
    <w:rsid w:val="0067305A"/>
    <w:rsid w:val="00676340"/>
    <w:rsid w:val="00677DF5"/>
    <w:rsid w:val="00680844"/>
    <w:rsid w:val="0068177E"/>
    <w:rsid w:val="006860E2"/>
    <w:rsid w:val="00687200"/>
    <w:rsid w:val="006921E7"/>
    <w:rsid w:val="006958AC"/>
    <w:rsid w:val="006964CB"/>
    <w:rsid w:val="006A603A"/>
    <w:rsid w:val="006A67F2"/>
    <w:rsid w:val="006B068F"/>
    <w:rsid w:val="006C13CE"/>
    <w:rsid w:val="006C583E"/>
    <w:rsid w:val="006D4E06"/>
    <w:rsid w:val="006E340B"/>
    <w:rsid w:val="00702B0A"/>
    <w:rsid w:val="00706CF3"/>
    <w:rsid w:val="007109BC"/>
    <w:rsid w:val="007114BF"/>
    <w:rsid w:val="007121E5"/>
    <w:rsid w:val="0072113B"/>
    <w:rsid w:val="007274C4"/>
    <w:rsid w:val="00727FEA"/>
    <w:rsid w:val="007334B0"/>
    <w:rsid w:val="00746540"/>
    <w:rsid w:val="00761E6A"/>
    <w:rsid w:val="007635F0"/>
    <w:rsid w:val="00766411"/>
    <w:rsid w:val="007703FC"/>
    <w:rsid w:val="00770C03"/>
    <w:rsid w:val="00775F8A"/>
    <w:rsid w:val="007770FA"/>
    <w:rsid w:val="00783426"/>
    <w:rsid w:val="007841B6"/>
    <w:rsid w:val="00784D44"/>
    <w:rsid w:val="00785712"/>
    <w:rsid w:val="007921E9"/>
    <w:rsid w:val="007975C2"/>
    <w:rsid w:val="007A158F"/>
    <w:rsid w:val="007A2139"/>
    <w:rsid w:val="007A6D2E"/>
    <w:rsid w:val="007B059B"/>
    <w:rsid w:val="007B6946"/>
    <w:rsid w:val="007B6D1F"/>
    <w:rsid w:val="007C1F77"/>
    <w:rsid w:val="007C47F8"/>
    <w:rsid w:val="007D1A2B"/>
    <w:rsid w:val="007D26CA"/>
    <w:rsid w:val="007E0B55"/>
    <w:rsid w:val="007E112E"/>
    <w:rsid w:val="007E11F9"/>
    <w:rsid w:val="007E4929"/>
    <w:rsid w:val="007F5081"/>
    <w:rsid w:val="007F66A3"/>
    <w:rsid w:val="00807E58"/>
    <w:rsid w:val="008132DD"/>
    <w:rsid w:val="00813698"/>
    <w:rsid w:val="00822F54"/>
    <w:rsid w:val="008248A1"/>
    <w:rsid w:val="00827F3A"/>
    <w:rsid w:val="00831D91"/>
    <w:rsid w:val="00837F91"/>
    <w:rsid w:val="008439E3"/>
    <w:rsid w:val="00851022"/>
    <w:rsid w:val="008529C5"/>
    <w:rsid w:val="00854916"/>
    <w:rsid w:val="00860D26"/>
    <w:rsid w:val="008618FA"/>
    <w:rsid w:val="00872AD9"/>
    <w:rsid w:val="0087415E"/>
    <w:rsid w:val="008874A7"/>
    <w:rsid w:val="00893BA7"/>
    <w:rsid w:val="0089474E"/>
    <w:rsid w:val="008B6DCE"/>
    <w:rsid w:val="008C2293"/>
    <w:rsid w:val="008C3465"/>
    <w:rsid w:val="008C43B6"/>
    <w:rsid w:val="008D042D"/>
    <w:rsid w:val="008D2DB6"/>
    <w:rsid w:val="008D5F35"/>
    <w:rsid w:val="008E4E0A"/>
    <w:rsid w:val="008E5AEA"/>
    <w:rsid w:val="008E7A8D"/>
    <w:rsid w:val="008F14DD"/>
    <w:rsid w:val="008F1E58"/>
    <w:rsid w:val="00902A63"/>
    <w:rsid w:val="00905568"/>
    <w:rsid w:val="009077AC"/>
    <w:rsid w:val="00907828"/>
    <w:rsid w:val="00910FE8"/>
    <w:rsid w:val="009115DD"/>
    <w:rsid w:val="0091197A"/>
    <w:rsid w:val="0091642E"/>
    <w:rsid w:val="00923598"/>
    <w:rsid w:val="00924DC3"/>
    <w:rsid w:val="009266D1"/>
    <w:rsid w:val="0092763D"/>
    <w:rsid w:val="00933D4F"/>
    <w:rsid w:val="00934CE3"/>
    <w:rsid w:val="00934CFA"/>
    <w:rsid w:val="00937269"/>
    <w:rsid w:val="0094144B"/>
    <w:rsid w:val="009469CE"/>
    <w:rsid w:val="009503F5"/>
    <w:rsid w:val="00961717"/>
    <w:rsid w:val="00964EE2"/>
    <w:rsid w:val="00965363"/>
    <w:rsid w:val="00965EE7"/>
    <w:rsid w:val="00972F72"/>
    <w:rsid w:val="009771A6"/>
    <w:rsid w:val="00981394"/>
    <w:rsid w:val="009829B1"/>
    <w:rsid w:val="0099131A"/>
    <w:rsid w:val="00995657"/>
    <w:rsid w:val="00995ECC"/>
    <w:rsid w:val="009A155B"/>
    <w:rsid w:val="009C3690"/>
    <w:rsid w:val="009D1CA6"/>
    <w:rsid w:val="009D37E9"/>
    <w:rsid w:val="009E10EB"/>
    <w:rsid w:val="009E699D"/>
    <w:rsid w:val="009F332B"/>
    <w:rsid w:val="009F50D2"/>
    <w:rsid w:val="00A2063B"/>
    <w:rsid w:val="00A21549"/>
    <w:rsid w:val="00A228EC"/>
    <w:rsid w:val="00A26640"/>
    <w:rsid w:val="00A32EC1"/>
    <w:rsid w:val="00A3487A"/>
    <w:rsid w:val="00A355E5"/>
    <w:rsid w:val="00A37DFE"/>
    <w:rsid w:val="00A61CFC"/>
    <w:rsid w:val="00A61EF8"/>
    <w:rsid w:val="00A8006B"/>
    <w:rsid w:val="00A92CC0"/>
    <w:rsid w:val="00A9366F"/>
    <w:rsid w:val="00A97771"/>
    <w:rsid w:val="00AA1C87"/>
    <w:rsid w:val="00AA4699"/>
    <w:rsid w:val="00AB2575"/>
    <w:rsid w:val="00AB2D21"/>
    <w:rsid w:val="00AB5F43"/>
    <w:rsid w:val="00AB7110"/>
    <w:rsid w:val="00AC4804"/>
    <w:rsid w:val="00AD2589"/>
    <w:rsid w:val="00AD620C"/>
    <w:rsid w:val="00AE1C5F"/>
    <w:rsid w:val="00AE1E30"/>
    <w:rsid w:val="00AE218B"/>
    <w:rsid w:val="00AE3AA8"/>
    <w:rsid w:val="00AE41A6"/>
    <w:rsid w:val="00AE6381"/>
    <w:rsid w:val="00AF02BD"/>
    <w:rsid w:val="00AF06E0"/>
    <w:rsid w:val="00AF50FA"/>
    <w:rsid w:val="00AF5508"/>
    <w:rsid w:val="00B000A5"/>
    <w:rsid w:val="00B01CC0"/>
    <w:rsid w:val="00B03DFF"/>
    <w:rsid w:val="00B11226"/>
    <w:rsid w:val="00B14117"/>
    <w:rsid w:val="00B16D41"/>
    <w:rsid w:val="00B21CED"/>
    <w:rsid w:val="00B24151"/>
    <w:rsid w:val="00B246FD"/>
    <w:rsid w:val="00B3177F"/>
    <w:rsid w:val="00B33C1F"/>
    <w:rsid w:val="00B40541"/>
    <w:rsid w:val="00B42707"/>
    <w:rsid w:val="00B43585"/>
    <w:rsid w:val="00B45EEE"/>
    <w:rsid w:val="00B469BB"/>
    <w:rsid w:val="00B52CBD"/>
    <w:rsid w:val="00B5486C"/>
    <w:rsid w:val="00B70E9E"/>
    <w:rsid w:val="00B7104F"/>
    <w:rsid w:val="00B722E9"/>
    <w:rsid w:val="00B75661"/>
    <w:rsid w:val="00B94699"/>
    <w:rsid w:val="00BA3DE0"/>
    <w:rsid w:val="00BA4BAD"/>
    <w:rsid w:val="00BC43E6"/>
    <w:rsid w:val="00BC448E"/>
    <w:rsid w:val="00BD059A"/>
    <w:rsid w:val="00BD2303"/>
    <w:rsid w:val="00BD5EA5"/>
    <w:rsid w:val="00BD721A"/>
    <w:rsid w:val="00BE1C77"/>
    <w:rsid w:val="00BE3A4E"/>
    <w:rsid w:val="00BE6336"/>
    <w:rsid w:val="00BE6DEE"/>
    <w:rsid w:val="00BE7406"/>
    <w:rsid w:val="00BF17C9"/>
    <w:rsid w:val="00BF2459"/>
    <w:rsid w:val="00BF5886"/>
    <w:rsid w:val="00C010E9"/>
    <w:rsid w:val="00C03DBB"/>
    <w:rsid w:val="00C17EC1"/>
    <w:rsid w:val="00C21FF3"/>
    <w:rsid w:val="00C226CF"/>
    <w:rsid w:val="00C2364D"/>
    <w:rsid w:val="00C2463F"/>
    <w:rsid w:val="00C30608"/>
    <w:rsid w:val="00C34C94"/>
    <w:rsid w:val="00C3591A"/>
    <w:rsid w:val="00C40E64"/>
    <w:rsid w:val="00C44F81"/>
    <w:rsid w:val="00C5384C"/>
    <w:rsid w:val="00C556E0"/>
    <w:rsid w:val="00C6357D"/>
    <w:rsid w:val="00C67265"/>
    <w:rsid w:val="00C67F0D"/>
    <w:rsid w:val="00C72846"/>
    <w:rsid w:val="00C7314A"/>
    <w:rsid w:val="00C80022"/>
    <w:rsid w:val="00C82003"/>
    <w:rsid w:val="00C830E9"/>
    <w:rsid w:val="00C87C1B"/>
    <w:rsid w:val="00C9074B"/>
    <w:rsid w:val="00C90E4A"/>
    <w:rsid w:val="00C94140"/>
    <w:rsid w:val="00CA02D6"/>
    <w:rsid w:val="00CA03FF"/>
    <w:rsid w:val="00CA5321"/>
    <w:rsid w:val="00CB10C6"/>
    <w:rsid w:val="00CB29FF"/>
    <w:rsid w:val="00CB3D9C"/>
    <w:rsid w:val="00CB78B5"/>
    <w:rsid w:val="00CC2806"/>
    <w:rsid w:val="00CC7475"/>
    <w:rsid w:val="00CD1100"/>
    <w:rsid w:val="00CD5526"/>
    <w:rsid w:val="00CD731E"/>
    <w:rsid w:val="00CE2840"/>
    <w:rsid w:val="00CF4884"/>
    <w:rsid w:val="00CF5CC8"/>
    <w:rsid w:val="00CF798D"/>
    <w:rsid w:val="00D00787"/>
    <w:rsid w:val="00D025CC"/>
    <w:rsid w:val="00D03B91"/>
    <w:rsid w:val="00D16390"/>
    <w:rsid w:val="00D203D6"/>
    <w:rsid w:val="00D206FE"/>
    <w:rsid w:val="00D234C7"/>
    <w:rsid w:val="00D25636"/>
    <w:rsid w:val="00D263E8"/>
    <w:rsid w:val="00D375F0"/>
    <w:rsid w:val="00D46C80"/>
    <w:rsid w:val="00D515FE"/>
    <w:rsid w:val="00D51901"/>
    <w:rsid w:val="00D52D6F"/>
    <w:rsid w:val="00D53D56"/>
    <w:rsid w:val="00D5410C"/>
    <w:rsid w:val="00D63C89"/>
    <w:rsid w:val="00D6499A"/>
    <w:rsid w:val="00D67865"/>
    <w:rsid w:val="00D712BD"/>
    <w:rsid w:val="00D77F7F"/>
    <w:rsid w:val="00D84B77"/>
    <w:rsid w:val="00D87911"/>
    <w:rsid w:val="00D903F8"/>
    <w:rsid w:val="00D90576"/>
    <w:rsid w:val="00D9085A"/>
    <w:rsid w:val="00D915E5"/>
    <w:rsid w:val="00DA0257"/>
    <w:rsid w:val="00DA3B93"/>
    <w:rsid w:val="00DA4A7A"/>
    <w:rsid w:val="00DB2117"/>
    <w:rsid w:val="00DB58B1"/>
    <w:rsid w:val="00DC2936"/>
    <w:rsid w:val="00DC7407"/>
    <w:rsid w:val="00DD0472"/>
    <w:rsid w:val="00DD39BA"/>
    <w:rsid w:val="00DD4F24"/>
    <w:rsid w:val="00DE0088"/>
    <w:rsid w:val="00DE369C"/>
    <w:rsid w:val="00DF146E"/>
    <w:rsid w:val="00DF1DAE"/>
    <w:rsid w:val="00DF20B0"/>
    <w:rsid w:val="00DF26C6"/>
    <w:rsid w:val="00DF54D2"/>
    <w:rsid w:val="00DF7D3A"/>
    <w:rsid w:val="00E01D97"/>
    <w:rsid w:val="00E04801"/>
    <w:rsid w:val="00E04AB6"/>
    <w:rsid w:val="00E06BB2"/>
    <w:rsid w:val="00E212E9"/>
    <w:rsid w:val="00E369B6"/>
    <w:rsid w:val="00E43D9C"/>
    <w:rsid w:val="00E45C7E"/>
    <w:rsid w:val="00E55017"/>
    <w:rsid w:val="00E5594C"/>
    <w:rsid w:val="00E570B0"/>
    <w:rsid w:val="00E62F85"/>
    <w:rsid w:val="00E70D53"/>
    <w:rsid w:val="00E722C0"/>
    <w:rsid w:val="00E75E80"/>
    <w:rsid w:val="00E76440"/>
    <w:rsid w:val="00E816A8"/>
    <w:rsid w:val="00E81814"/>
    <w:rsid w:val="00E83D4A"/>
    <w:rsid w:val="00E9208F"/>
    <w:rsid w:val="00E94211"/>
    <w:rsid w:val="00E94A26"/>
    <w:rsid w:val="00EB17CE"/>
    <w:rsid w:val="00EC0174"/>
    <w:rsid w:val="00EC06F8"/>
    <w:rsid w:val="00EC21AE"/>
    <w:rsid w:val="00ED0D51"/>
    <w:rsid w:val="00ED3133"/>
    <w:rsid w:val="00EE3D6F"/>
    <w:rsid w:val="00EE6E52"/>
    <w:rsid w:val="00EF193B"/>
    <w:rsid w:val="00EF3149"/>
    <w:rsid w:val="00EF6434"/>
    <w:rsid w:val="00F018B8"/>
    <w:rsid w:val="00F230C7"/>
    <w:rsid w:val="00F327B7"/>
    <w:rsid w:val="00F417C5"/>
    <w:rsid w:val="00F42319"/>
    <w:rsid w:val="00F56B7C"/>
    <w:rsid w:val="00F6045F"/>
    <w:rsid w:val="00F61EC6"/>
    <w:rsid w:val="00F65142"/>
    <w:rsid w:val="00F652DE"/>
    <w:rsid w:val="00F80E51"/>
    <w:rsid w:val="00F81C72"/>
    <w:rsid w:val="00F86A0C"/>
    <w:rsid w:val="00F91194"/>
    <w:rsid w:val="00F9427F"/>
    <w:rsid w:val="00F95BC4"/>
    <w:rsid w:val="00FA0DFE"/>
    <w:rsid w:val="00FA685E"/>
    <w:rsid w:val="00FB2FE5"/>
    <w:rsid w:val="00FB31BE"/>
    <w:rsid w:val="00FB3ACB"/>
    <w:rsid w:val="00FB5282"/>
    <w:rsid w:val="00FD2D94"/>
    <w:rsid w:val="00FD2EDD"/>
    <w:rsid w:val="00FD41D5"/>
    <w:rsid w:val="00FE202C"/>
    <w:rsid w:val="00FF3A33"/>
    <w:rsid w:val="00FF6254"/>
    <w:rsid w:val="00FF66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sz w:val="22"/>
      <w:lang w:val="is-IS" w:eastAsia="nl-NL"/>
    </w:rPr>
  </w:style>
  <w:style w:type="paragraph" w:styleId="Heading1">
    <w:name w:val="heading 1"/>
    <w:aliases w:val="heading 1"/>
    <w:basedOn w:val="Normal"/>
    <w:next w:val="Firstparagraph"/>
    <w:qFormat/>
    <w:rsid w:val="004D45C0"/>
    <w:pPr>
      <w:keepNext/>
      <w:keepLines/>
      <w:numPr>
        <w:numId w:val="14"/>
      </w:numPr>
      <w:suppressAutoHyphens/>
      <w:spacing w:before="480" w:after="120"/>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Smallsize"/>
    <w:next w:val="Normal"/>
    <w:rsid w:val="0039160E"/>
    <w:pPr>
      <w:spacing w:before="120" w:line="240" w:lineRule="auto"/>
      <w:jc w:val="left"/>
    </w:pPr>
    <w:rPr>
      <w:sz w:val="16"/>
      <w:szCs w:val="16"/>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B3177F"/>
    <w:pPr>
      <w:ind w:firstLine="0"/>
      <w:jc w:val="center"/>
      <w:pPrChange w:id="0" w:author="Erik Sørlie" w:date="2023-01-24T10:49:00Z">
        <w:pPr>
          <w:jc w:val="center"/>
        </w:pPr>
      </w:pPrChange>
    </w:pPr>
    <w:rPr>
      <w:bCs/>
      <w:i/>
      <w:sz w:val="20"/>
      <w:lang w:val="en-GB" w:eastAsia="da-DK"/>
      <w:rPrChange w:id="0" w:author="Erik Sørlie" w:date="2023-01-24T10:49:00Z">
        <w:rPr>
          <w:bCs/>
          <w:i/>
          <w:lang w:val="en-GB" w:eastAsia="da-DK" w:bidi="ar-SA"/>
        </w:rPr>
      </w:rPrChange>
    </w:rPr>
  </w:style>
  <w:style w:type="paragraph" w:customStyle="1" w:styleId="artikeltekst">
    <w:name w:val="artikel tekst"/>
    <w:basedOn w:val="Normal"/>
    <w:link w:val="artikeltekstChar"/>
    <w:autoRedefine/>
    <w:rsid w:val="001E772B"/>
    <w:pPr>
      <w:tabs>
        <w:tab w:val="right" w:pos="4395"/>
      </w:tabs>
      <w:ind w:firstLine="0"/>
    </w:pPr>
    <w:rPr>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4F589D"/>
    <w:pPr>
      <w:jc w:val="center"/>
    </w:pPr>
    <w:rPr>
      <w:sz w:val="16"/>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noProof/>
      <w:sz w:val="16"/>
      <w:szCs w:val="24"/>
      <w:lang w:val="nl-NL" w:eastAsia="nl-NL"/>
    </w:rPr>
  </w:style>
  <w:style w:type="paragraph" w:customStyle="1" w:styleId="EndNoteBibliography">
    <w:name w:val="EndNote Bibliography"/>
    <w:basedOn w:val="Normal"/>
    <w:link w:val="EndNoteBibliographyChar"/>
    <w:rsid w:val="004F589D"/>
    <w:rPr>
      <w:sz w:val="16"/>
      <w:lang w:val="nl-NL"/>
    </w:rPr>
  </w:style>
  <w:style w:type="character" w:customStyle="1" w:styleId="EndNoteBibliographyChar">
    <w:name w:val="EndNote Bibliography Char"/>
    <w:basedOn w:val="NormalWCCMChar"/>
    <w:link w:val="EndNoteBibliography"/>
    <w:rsid w:val="004F589D"/>
    <w:rPr>
      <w:noProof/>
      <w:sz w:val="16"/>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04154">
      <w:bodyDiv w:val="1"/>
      <w:marLeft w:val="0"/>
      <w:marRight w:val="0"/>
      <w:marTop w:val="0"/>
      <w:marBottom w:val="0"/>
      <w:divBdr>
        <w:top w:val="none" w:sz="0" w:space="0" w:color="auto"/>
        <w:left w:val="none" w:sz="0" w:space="0" w:color="auto"/>
        <w:bottom w:val="none" w:sz="0" w:space="0" w:color="auto"/>
        <w:right w:val="none" w:sz="0" w:space="0" w:color="auto"/>
      </w:divBdr>
    </w:div>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245797499">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footer" Target="footer4.xml"/><Relationship Id="rId39" Type="http://schemas.microsoft.com/office/2011/relationships/people" Target="people.xml"/><Relationship Id="rId3" Type="http://schemas.openxmlformats.org/officeDocument/2006/relationships/customXml" Target="../customXml/item3.xml"/><Relationship Id="rId21" Type="http://schemas.microsoft.com/office/2011/relationships/commentsExtended" Target="commentsExtended.xml"/><Relationship Id="rId34" Type="http://schemas.openxmlformats.org/officeDocument/2006/relationships/hyperlink" Target="https://doi.org/10.1139/cgj-2013-0344" TargetMode="Externa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5.jpeg"/><Relationship Id="rId33" Type="http://schemas.openxmlformats.org/officeDocument/2006/relationships/hyperlink" Target="https://doi.org/10.1007/s10346-013-0436-y"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4.jpeg"/><Relationship Id="rId32" Type="http://schemas.openxmlformats.org/officeDocument/2006/relationships/hyperlink" Target="https://doi.org/10.1016/j.marpetgeo.2004.10.004" TargetMode="External"/><Relationship Id="rId37" Type="http://schemas.openxmlformats.org/officeDocument/2006/relationships/hyperlink" Target="https://doi.org/10.1016/j.proeng.2017.01.029"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image" Target="media/image7.jpeg"/><Relationship Id="rId36" Type="http://schemas.openxmlformats.org/officeDocument/2006/relationships/hyperlink" Target="https://doi.org/10.1016/j.compgeo.2018.10.020" TargetMode="Externa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hyperlink" Target="https://doi.org/10.1680/jgeot.15.P.11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yperlink" Target="https://doi.org/Art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2.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C08FDF8-3A0B-4A5C-9432-C67B5B538896}">
  <ds:schemaRefs>
    <ds:schemaRef ds:uri="http://schemas.openxmlformats.org/officeDocument/2006/bibliography"/>
  </ds:schemaRefs>
</ds:datastoreItem>
</file>

<file path=customXml/itemProps4.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6</Pages>
  <Words>5507</Words>
  <Characters>29193</Characters>
  <Application>Microsoft Office Word</Application>
  <DocSecurity>0</DocSecurity>
  <Lines>243</Lines>
  <Paragraphs>69</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34631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Erik Sørlie</cp:lastModifiedBy>
  <cp:revision>3</cp:revision>
  <cp:lastPrinted>2023-01-23T14:56:00Z</cp:lastPrinted>
  <dcterms:created xsi:type="dcterms:W3CDTF">2023-01-24T09:58:00Z</dcterms:created>
  <dcterms:modified xsi:type="dcterms:W3CDTF">2023-01-24T09:59:00Z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